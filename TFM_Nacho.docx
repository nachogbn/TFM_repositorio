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0D1E0" w14:textId="77777777" w:rsid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79A08F25" w14:textId="77777777" w:rsid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6F4B9F31" w14:textId="77777777" w:rsidR="006078E3" w:rsidRP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1C905239" w14:textId="77777777" w:rsidR="006078E3" w:rsidRPr="006078E3" w:rsidRDefault="006078E3" w:rsidP="006078E3">
      <w:pPr>
        <w:autoSpaceDE w:val="0"/>
        <w:autoSpaceDN w:val="0"/>
        <w:adjustRightInd w:val="0"/>
        <w:spacing w:after="0" w:line="240" w:lineRule="auto"/>
        <w:rPr>
          <w:rFonts w:ascii="Calibri Light" w:hAnsi="Calibri Light" w:cs="Calibri Light"/>
          <w:kern w:val="0"/>
          <w:sz w:val="24"/>
          <w:szCs w:val="24"/>
        </w:rPr>
      </w:pPr>
    </w:p>
    <w:p w14:paraId="63922E66" w14:textId="36EB1178" w:rsidR="002B78BD" w:rsidRDefault="006078E3" w:rsidP="006078E3">
      <w:pPr>
        <w:spacing w:line="276" w:lineRule="auto"/>
        <w:jc w:val="center"/>
        <w:rPr>
          <w:rFonts w:ascii="Calibri Light" w:hAnsi="Calibri Light" w:cs="Calibri Light"/>
          <w:b/>
          <w:bCs/>
          <w:color w:val="070707"/>
          <w:kern w:val="0"/>
          <w:sz w:val="52"/>
          <w:szCs w:val="52"/>
        </w:rPr>
      </w:pPr>
      <w:r w:rsidRPr="0001445C">
        <w:rPr>
          <w:rFonts w:ascii="Calibri Light" w:hAnsi="Calibri Light" w:cs="Calibri Light"/>
          <w:b/>
          <w:bCs/>
          <w:color w:val="070707"/>
          <w:kern w:val="0"/>
          <w:sz w:val="48"/>
          <w:szCs w:val="48"/>
        </w:rPr>
        <w:t>Controles espaciotemporales de las emisiones de CO</w:t>
      </w:r>
      <w:r w:rsidRPr="00EC543F">
        <w:rPr>
          <w:rFonts w:ascii="Calibri Light" w:hAnsi="Calibri Light" w:cs="Calibri Light"/>
          <w:b/>
          <w:bCs/>
          <w:color w:val="070707"/>
          <w:kern w:val="0"/>
          <w:sz w:val="48"/>
          <w:szCs w:val="48"/>
          <w:vertAlign w:val="subscript"/>
        </w:rPr>
        <w:t>2</w:t>
      </w:r>
      <w:r w:rsidRPr="0001445C">
        <w:rPr>
          <w:rFonts w:ascii="Calibri Light" w:hAnsi="Calibri Light" w:cs="Calibri Light"/>
          <w:b/>
          <w:bCs/>
          <w:color w:val="070707"/>
          <w:kern w:val="0"/>
          <w:sz w:val="48"/>
          <w:szCs w:val="48"/>
        </w:rPr>
        <w:t xml:space="preserve"> por descomposición en bosques de Sierra Nevada mediante medidas </w:t>
      </w:r>
      <w:r w:rsidRPr="0001445C">
        <w:rPr>
          <w:rFonts w:ascii="Calibri Light" w:hAnsi="Calibri Light" w:cs="Calibri Light"/>
          <w:b/>
          <w:bCs/>
          <w:i/>
          <w:iCs/>
          <w:color w:val="070707"/>
          <w:kern w:val="0"/>
          <w:sz w:val="48"/>
          <w:szCs w:val="48"/>
        </w:rPr>
        <w:t xml:space="preserve">in situ </w:t>
      </w:r>
      <w:r w:rsidRPr="0001445C">
        <w:rPr>
          <w:rFonts w:ascii="Calibri Light" w:hAnsi="Calibri Light" w:cs="Calibri Light"/>
          <w:b/>
          <w:bCs/>
          <w:color w:val="070707"/>
          <w:kern w:val="0"/>
          <w:sz w:val="48"/>
          <w:szCs w:val="48"/>
        </w:rPr>
        <w:t>y de teledetección</w:t>
      </w:r>
    </w:p>
    <w:p w14:paraId="1AE64195" w14:textId="77777777" w:rsidR="0001445C" w:rsidRDefault="0001445C" w:rsidP="0001445C">
      <w:pPr>
        <w:autoSpaceDE w:val="0"/>
        <w:autoSpaceDN w:val="0"/>
        <w:adjustRightInd w:val="0"/>
        <w:spacing w:after="0" w:line="240" w:lineRule="auto"/>
        <w:rPr>
          <w:rFonts w:ascii="Calibri" w:hAnsi="Calibri" w:cs="Calibri"/>
          <w:kern w:val="0"/>
          <w:sz w:val="24"/>
          <w:szCs w:val="24"/>
        </w:rPr>
      </w:pPr>
    </w:p>
    <w:p w14:paraId="7A9CE88F" w14:textId="77777777" w:rsidR="0001445C" w:rsidRPr="0001445C" w:rsidRDefault="0001445C" w:rsidP="0001445C">
      <w:pPr>
        <w:autoSpaceDE w:val="0"/>
        <w:autoSpaceDN w:val="0"/>
        <w:adjustRightInd w:val="0"/>
        <w:spacing w:after="0" w:line="240" w:lineRule="auto"/>
        <w:rPr>
          <w:rFonts w:ascii="Calibri" w:hAnsi="Calibri" w:cs="Calibri"/>
          <w:kern w:val="0"/>
          <w:sz w:val="24"/>
          <w:szCs w:val="24"/>
        </w:rPr>
      </w:pPr>
    </w:p>
    <w:p w14:paraId="17C2EBF7" w14:textId="77777777" w:rsidR="0001445C" w:rsidRPr="00EA169A" w:rsidRDefault="0001445C" w:rsidP="0001445C">
      <w:pPr>
        <w:jc w:val="center"/>
        <w:rPr>
          <w:rFonts w:ascii="Calibri" w:hAnsi="Calibri" w:cs="Calibri"/>
          <w:color w:val="070707"/>
          <w:kern w:val="0"/>
          <w:sz w:val="24"/>
          <w:szCs w:val="24"/>
        </w:rPr>
      </w:pPr>
      <w:r w:rsidRPr="00EA169A">
        <w:rPr>
          <w:rFonts w:ascii="Calibri" w:hAnsi="Calibri" w:cs="Calibri"/>
          <w:noProof/>
          <w:color w:val="070707"/>
          <w:kern w:val="0"/>
          <w:sz w:val="24"/>
          <w:szCs w:val="24"/>
        </w:rPr>
        <w:drawing>
          <wp:anchor distT="0" distB="0" distL="114300" distR="114300" simplePos="0" relativeHeight="253040640" behindDoc="0" locked="0" layoutInCell="1" allowOverlap="1" wp14:anchorId="3A4B114C" wp14:editId="19D320C2">
            <wp:simplePos x="0" y="0"/>
            <wp:positionH relativeFrom="margin">
              <wp:align>center</wp:align>
            </wp:positionH>
            <wp:positionV relativeFrom="paragraph">
              <wp:posOffset>463550</wp:posOffset>
            </wp:positionV>
            <wp:extent cx="2505075" cy="2505075"/>
            <wp:effectExtent l="0" t="0" r="9525" b="9525"/>
            <wp:wrapSquare wrapText="bothSides"/>
            <wp:docPr id="8823067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pic:spPr>
                </pic:pic>
              </a:graphicData>
            </a:graphic>
            <wp14:sizeRelH relativeFrom="margin">
              <wp14:pctWidth>0</wp14:pctWidth>
            </wp14:sizeRelH>
            <wp14:sizeRelV relativeFrom="margin">
              <wp14:pctHeight>0</wp14:pctHeight>
            </wp14:sizeRelV>
          </wp:anchor>
        </w:drawing>
      </w:r>
      <w:r w:rsidRPr="00EA169A">
        <w:rPr>
          <w:rFonts w:ascii="Calibri" w:hAnsi="Calibri" w:cs="Calibri"/>
          <w:color w:val="070707"/>
          <w:kern w:val="0"/>
          <w:sz w:val="24"/>
          <w:szCs w:val="24"/>
        </w:rPr>
        <w:t>Máster en Conservación, Gestión y Restauración de la Biodiversidad</w:t>
      </w:r>
      <w:del w:id="0" w:author="PENÉLOPE SERRANO ORTIZ" w:date="2024-01-08T16:50:00Z">
        <w:r w:rsidRPr="00EA169A" w:rsidDel="003476D1">
          <w:rPr>
            <w:rFonts w:ascii="Calibri" w:hAnsi="Calibri" w:cs="Calibri"/>
            <w:color w:val="070707"/>
            <w:kern w:val="0"/>
            <w:sz w:val="24"/>
            <w:szCs w:val="24"/>
          </w:rPr>
          <w:delText>.</w:delText>
        </w:r>
      </w:del>
    </w:p>
    <w:p w14:paraId="451F1B2A" w14:textId="77777777" w:rsidR="0001445C" w:rsidRDefault="0001445C" w:rsidP="0001445C">
      <w:pPr>
        <w:jc w:val="center"/>
        <w:rPr>
          <w:rFonts w:ascii="Calibri" w:hAnsi="Calibri" w:cs="Calibri"/>
          <w:color w:val="070707"/>
          <w:kern w:val="0"/>
          <w:sz w:val="28"/>
          <w:szCs w:val="28"/>
        </w:rPr>
      </w:pPr>
    </w:p>
    <w:p w14:paraId="27B08DD8" w14:textId="77777777" w:rsidR="0001445C" w:rsidRDefault="0001445C" w:rsidP="0001445C">
      <w:pPr>
        <w:jc w:val="center"/>
        <w:rPr>
          <w:rFonts w:ascii="Calibri" w:hAnsi="Calibri" w:cs="Calibri"/>
          <w:color w:val="070707"/>
          <w:kern w:val="0"/>
          <w:sz w:val="28"/>
          <w:szCs w:val="28"/>
        </w:rPr>
      </w:pPr>
    </w:p>
    <w:p w14:paraId="6490C0C0" w14:textId="77777777" w:rsidR="0001445C" w:rsidRDefault="0001445C" w:rsidP="0001445C">
      <w:pPr>
        <w:jc w:val="center"/>
        <w:rPr>
          <w:rFonts w:ascii="Calibri" w:hAnsi="Calibri" w:cs="Calibri"/>
          <w:color w:val="070707"/>
          <w:kern w:val="0"/>
          <w:sz w:val="28"/>
          <w:szCs w:val="28"/>
        </w:rPr>
      </w:pPr>
    </w:p>
    <w:p w14:paraId="3CCC984D" w14:textId="77777777" w:rsidR="0001445C" w:rsidRDefault="0001445C" w:rsidP="0001445C">
      <w:pPr>
        <w:jc w:val="center"/>
        <w:rPr>
          <w:rFonts w:ascii="Calibri" w:hAnsi="Calibri" w:cs="Calibri"/>
          <w:color w:val="070707"/>
          <w:kern w:val="0"/>
          <w:sz w:val="28"/>
          <w:szCs w:val="28"/>
        </w:rPr>
      </w:pPr>
    </w:p>
    <w:p w14:paraId="40EBDF60" w14:textId="77777777" w:rsidR="0001445C" w:rsidRDefault="0001445C" w:rsidP="0001445C">
      <w:pPr>
        <w:jc w:val="center"/>
        <w:rPr>
          <w:rFonts w:ascii="Calibri" w:hAnsi="Calibri" w:cs="Calibri"/>
          <w:color w:val="070707"/>
          <w:kern w:val="0"/>
          <w:sz w:val="28"/>
          <w:szCs w:val="28"/>
        </w:rPr>
      </w:pPr>
    </w:p>
    <w:p w14:paraId="7C2368A6" w14:textId="77777777" w:rsidR="0001445C" w:rsidRDefault="0001445C" w:rsidP="0001445C">
      <w:pPr>
        <w:jc w:val="center"/>
        <w:rPr>
          <w:rFonts w:ascii="Calibri" w:hAnsi="Calibri" w:cs="Calibri"/>
          <w:color w:val="070707"/>
          <w:kern w:val="0"/>
          <w:sz w:val="28"/>
          <w:szCs w:val="28"/>
        </w:rPr>
      </w:pPr>
    </w:p>
    <w:p w14:paraId="4BF9467D" w14:textId="77777777" w:rsidR="0001445C" w:rsidRDefault="0001445C" w:rsidP="0001445C">
      <w:pPr>
        <w:jc w:val="center"/>
        <w:rPr>
          <w:rFonts w:ascii="Calibri" w:hAnsi="Calibri" w:cs="Calibri"/>
          <w:color w:val="070707"/>
          <w:kern w:val="0"/>
          <w:sz w:val="28"/>
          <w:szCs w:val="28"/>
        </w:rPr>
      </w:pPr>
    </w:p>
    <w:p w14:paraId="0FE2769D" w14:textId="77777777" w:rsidR="0001445C" w:rsidRDefault="0001445C" w:rsidP="0001445C">
      <w:pPr>
        <w:jc w:val="center"/>
        <w:rPr>
          <w:rFonts w:ascii="Calibri" w:hAnsi="Calibri" w:cs="Calibri"/>
          <w:color w:val="070707"/>
          <w:kern w:val="0"/>
          <w:sz w:val="28"/>
          <w:szCs w:val="28"/>
        </w:rPr>
      </w:pPr>
    </w:p>
    <w:p w14:paraId="5FA2B287" w14:textId="77777777" w:rsidR="0001445C" w:rsidRPr="00EA169A" w:rsidRDefault="0001445C" w:rsidP="0001445C">
      <w:pPr>
        <w:jc w:val="center"/>
        <w:rPr>
          <w:rFonts w:ascii="Calibri" w:hAnsi="Calibri" w:cs="Calibri"/>
          <w:color w:val="070707"/>
          <w:kern w:val="0"/>
          <w:sz w:val="24"/>
          <w:szCs w:val="24"/>
        </w:rPr>
      </w:pPr>
    </w:p>
    <w:p w14:paraId="4FC4D896" w14:textId="77777777" w:rsidR="0001445C" w:rsidRPr="00EA169A" w:rsidRDefault="0001445C" w:rsidP="0001445C">
      <w:pPr>
        <w:jc w:val="center"/>
        <w:rPr>
          <w:rFonts w:ascii="Calibri" w:hAnsi="Calibri" w:cs="Calibri"/>
          <w:color w:val="070707"/>
          <w:kern w:val="0"/>
          <w:sz w:val="24"/>
          <w:szCs w:val="24"/>
        </w:rPr>
      </w:pPr>
      <w:r w:rsidRPr="00EA169A">
        <w:rPr>
          <w:rFonts w:ascii="Calibri" w:hAnsi="Calibri" w:cs="Calibri"/>
          <w:color w:val="070707"/>
          <w:kern w:val="0"/>
          <w:sz w:val="24"/>
          <w:szCs w:val="24"/>
        </w:rPr>
        <w:t>Trabajo de fin de máster (2023/2024)</w:t>
      </w:r>
    </w:p>
    <w:p w14:paraId="7DA8457B" w14:textId="77777777" w:rsidR="00EA169A" w:rsidRPr="00EA169A" w:rsidRDefault="0001445C" w:rsidP="0001445C">
      <w:pPr>
        <w:jc w:val="center"/>
        <w:rPr>
          <w:rFonts w:ascii="Calibri" w:hAnsi="Calibri" w:cs="Calibri"/>
          <w:color w:val="070707"/>
          <w:kern w:val="0"/>
          <w:sz w:val="24"/>
          <w:szCs w:val="24"/>
        </w:rPr>
      </w:pPr>
      <w:r w:rsidRPr="00EA169A">
        <w:rPr>
          <w:rFonts w:ascii="Calibri" w:hAnsi="Calibri" w:cs="Calibri"/>
          <w:color w:val="070707"/>
          <w:kern w:val="0"/>
          <w:sz w:val="24"/>
          <w:szCs w:val="24"/>
        </w:rPr>
        <w:t>Universidad de Granada</w:t>
      </w:r>
    </w:p>
    <w:p w14:paraId="7C22DA0F" w14:textId="77777777" w:rsidR="00EA169A" w:rsidRDefault="00EA169A" w:rsidP="0001445C">
      <w:pPr>
        <w:jc w:val="center"/>
        <w:rPr>
          <w:rFonts w:ascii="Calibri" w:hAnsi="Calibri" w:cs="Calibri"/>
          <w:color w:val="070707"/>
          <w:kern w:val="0"/>
          <w:sz w:val="28"/>
          <w:szCs w:val="28"/>
        </w:rPr>
      </w:pPr>
    </w:p>
    <w:p w14:paraId="0836E96D" w14:textId="77777777" w:rsidR="00EA169A" w:rsidRPr="00EA169A" w:rsidRDefault="00EA169A" w:rsidP="0001445C">
      <w:pPr>
        <w:jc w:val="center"/>
        <w:rPr>
          <w:rFonts w:ascii="Calibri" w:hAnsi="Calibri" w:cs="Calibri"/>
          <w:b/>
          <w:bCs/>
          <w:color w:val="070707"/>
          <w:kern w:val="0"/>
          <w:sz w:val="28"/>
          <w:szCs w:val="28"/>
        </w:rPr>
      </w:pPr>
    </w:p>
    <w:p w14:paraId="17D7834B" w14:textId="17E8D0BC" w:rsidR="00EA169A" w:rsidRPr="00EA169A" w:rsidRDefault="00EA169A" w:rsidP="00EA169A">
      <w:pPr>
        <w:jc w:val="right"/>
        <w:rPr>
          <w:rFonts w:ascii="Calibri" w:hAnsi="Calibri" w:cs="Calibri"/>
          <w:b/>
          <w:bCs/>
          <w:color w:val="070707"/>
          <w:kern w:val="0"/>
          <w:sz w:val="24"/>
          <w:szCs w:val="24"/>
        </w:rPr>
      </w:pPr>
      <w:r w:rsidRPr="00EA169A">
        <w:rPr>
          <w:rFonts w:ascii="Calibri" w:hAnsi="Calibri" w:cs="Calibri"/>
          <w:b/>
          <w:bCs/>
          <w:color w:val="070707"/>
          <w:kern w:val="0"/>
          <w:sz w:val="24"/>
          <w:szCs w:val="24"/>
        </w:rPr>
        <w:t>Ignacio García-Berro Navarro</w:t>
      </w:r>
    </w:p>
    <w:p w14:paraId="12CEE5B7" w14:textId="6E125235" w:rsidR="00EA169A" w:rsidRDefault="00EA169A" w:rsidP="00EA169A">
      <w:pPr>
        <w:jc w:val="right"/>
        <w:rPr>
          <w:rFonts w:ascii="Calibri" w:hAnsi="Calibri" w:cs="Calibri"/>
          <w:color w:val="070707"/>
          <w:kern w:val="0"/>
          <w:sz w:val="24"/>
          <w:szCs w:val="24"/>
        </w:rPr>
      </w:pPr>
      <w:r w:rsidRPr="004F2733">
        <w:rPr>
          <w:rFonts w:ascii="Calibri" w:hAnsi="Calibri" w:cs="Calibri"/>
          <w:b/>
          <w:bCs/>
          <w:color w:val="070707"/>
          <w:kern w:val="0"/>
          <w:sz w:val="24"/>
          <w:szCs w:val="24"/>
        </w:rPr>
        <w:t xml:space="preserve">Tutora: </w:t>
      </w:r>
      <w:r w:rsidRPr="00EA169A">
        <w:rPr>
          <w:rFonts w:ascii="Calibri" w:hAnsi="Calibri" w:cs="Calibri"/>
          <w:color w:val="070707"/>
          <w:kern w:val="0"/>
          <w:sz w:val="24"/>
          <w:szCs w:val="24"/>
        </w:rPr>
        <w:t>Penélope Serrano Ortiz (Universidad de Granada)</w:t>
      </w:r>
    </w:p>
    <w:p w14:paraId="37003E8A" w14:textId="5B927EA6" w:rsidR="00EA169A" w:rsidRPr="00EC543F" w:rsidRDefault="00EA169A" w:rsidP="00EA169A">
      <w:pPr>
        <w:jc w:val="right"/>
        <w:rPr>
          <w:rFonts w:ascii="Calibri" w:hAnsi="Calibri" w:cs="Calibri"/>
          <w:color w:val="070707"/>
          <w:kern w:val="0"/>
          <w:sz w:val="24"/>
          <w:szCs w:val="24"/>
        </w:rPr>
      </w:pPr>
      <w:r w:rsidRPr="00EC543F">
        <w:rPr>
          <w:rFonts w:ascii="Calibri" w:hAnsi="Calibri" w:cs="Calibri"/>
          <w:b/>
          <w:bCs/>
          <w:color w:val="070707"/>
          <w:kern w:val="0"/>
          <w:sz w:val="24"/>
          <w:szCs w:val="24"/>
        </w:rPr>
        <w:t>Cotutor:</w:t>
      </w:r>
      <w:r w:rsidRPr="00EC543F">
        <w:rPr>
          <w:rFonts w:ascii="Calibri" w:hAnsi="Calibri" w:cs="Calibri"/>
          <w:color w:val="070707"/>
          <w:kern w:val="0"/>
          <w:sz w:val="24"/>
          <w:szCs w:val="24"/>
        </w:rPr>
        <w:t xml:space="preserve"> Domingo Alcaraz Segura</w:t>
      </w:r>
      <w:r w:rsidR="004F2733" w:rsidRPr="00EC543F">
        <w:rPr>
          <w:rFonts w:ascii="Calibri" w:hAnsi="Calibri" w:cs="Calibri"/>
          <w:color w:val="070707"/>
          <w:kern w:val="0"/>
          <w:sz w:val="24"/>
          <w:szCs w:val="24"/>
        </w:rPr>
        <w:t xml:space="preserve"> (Universidad de Granada)</w:t>
      </w:r>
    </w:p>
    <w:p w14:paraId="39D1FDFC" w14:textId="58C20A91" w:rsidR="00210D73" w:rsidRPr="00A16543" w:rsidRDefault="00EA169A" w:rsidP="00210D73">
      <w:pPr>
        <w:jc w:val="right"/>
        <w:rPr>
          <w:rFonts w:ascii="Calibri" w:hAnsi="Calibri" w:cs="Calibri"/>
          <w:color w:val="070707"/>
          <w:kern w:val="0"/>
          <w:sz w:val="24"/>
          <w:szCs w:val="24"/>
          <w:lang w:val="pt-PT"/>
        </w:rPr>
      </w:pPr>
      <w:r w:rsidRPr="004F2733">
        <w:rPr>
          <w:rFonts w:ascii="Calibri" w:hAnsi="Calibri" w:cs="Calibri"/>
          <w:b/>
          <w:bCs/>
          <w:color w:val="070707"/>
          <w:kern w:val="0"/>
          <w:sz w:val="24"/>
          <w:szCs w:val="24"/>
          <w:lang w:val="pt-PT"/>
        </w:rPr>
        <w:t>Mentor:</w:t>
      </w:r>
      <w:r w:rsidRPr="004F2733">
        <w:rPr>
          <w:rFonts w:ascii="Calibri" w:hAnsi="Calibri" w:cs="Calibri"/>
          <w:color w:val="070707"/>
          <w:kern w:val="0"/>
          <w:sz w:val="24"/>
          <w:szCs w:val="24"/>
          <w:lang w:val="pt-PT"/>
        </w:rPr>
        <w:t xml:space="preserve"> Sergio Arranda Barranco</w:t>
      </w:r>
      <w:r w:rsidR="002B78BD" w:rsidRPr="004F2733">
        <w:rPr>
          <w:b/>
          <w:bCs/>
          <w:sz w:val="24"/>
          <w:szCs w:val="24"/>
          <w:u w:val="single"/>
          <w:lang w:val="pt-PT"/>
        </w:rPr>
        <w:br w:type="page"/>
      </w:r>
      <w:r w:rsidR="00043607">
        <w:rPr>
          <w:b/>
          <w:bCs/>
          <w:u w:val="single"/>
        </w:rPr>
        <w:br w:type="page"/>
      </w:r>
    </w:p>
    <w:sdt>
      <w:sdtPr>
        <w:rPr>
          <w:rFonts w:asciiTheme="minorHAnsi" w:eastAsiaTheme="minorEastAsia" w:hAnsiTheme="minorHAnsi" w:cstheme="minorBidi"/>
          <w:color w:val="auto"/>
          <w:kern w:val="2"/>
          <w:sz w:val="22"/>
          <w:szCs w:val="22"/>
          <w14:ligatures w14:val="standardContextual"/>
        </w:rPr>
        <w:id w:val="1700744434"/>
        <w:docPartObj>
          <w:docPartGallery w:val="Table of Contents"/>
          <w:docPartUnique/>
        </w:docPartObj>
      </w:sdtPr>
      <w:sdtEndPr>
        <w:rPr>
          <w:b/>
          <w:bCs/>
        </w:rPr>
      </w:sdtEndPr>
      <w:sdtContent>
        <w:p w14:paraId="480985B6" w14:textId="25826C6F" w:rsidR="00210D73" w:rsidRPr="00210D73" w:rsidRDefault="00210D73" w:rsidP="000E6DB6">
          <w:pPr>
            <w:pStyle w:val="TtuloTDC"/>
            <w:spacing w:line="360" w:lineRule="auto"/>
            <w:rPr>
              <w:b/>
              <w:bCs/>
              <w:color w:val="auto"/>
              <w:sz w:val="28"/>
              <w:szCs w:val="28"/>
            </w:rPr>
          </w:pPr>
          <w:r w:rsidRPr="00210D73">
            <w:rPr>
              <w:b/>
              <w:bCs/>
              <w:color w:val="auto"/>
              <w:sz w:val="28"/>
              <w:szCs w:val="28"/>
            </w:rPr>
            <w:t>Índice</w:t>
          </w:r>
        </w:p>
        <w:p w14:paraId="4448DA22" w14:textId="503431F4" w:rsidR="00CF3BFB" w:rsidRDefault="00210D73">
          <w:pPr>
            <w:pStyle w:val="TDC1"/>
            <w:tabs>
              <w:tab w:val="right" w:leader="dot" w:pos="9060"/>
            </w:tabs>
            <w:rPr>
              <w:noProof/>
              <w:sz w:val="24"/>
              <w:szCs w:val="24"/>
            </w:rPr>
          </w:pPr>
          <w:r>
            <w:fldChar w:fldCharType="begin"/>
          </w:r>
          <w:r>
            <w:instrText xml:space="preserve"> TOC \o "1-3" \h \z \u </w:instrText>
          </w:r>
          <w:r>
            <w:fldChar w:fldCharType="separate"/>
          </w:r>
          <w:hyperlink w:anchor="_Toc155921528" w:history="1">
            <w:r w:rsidR="00CF3BFB" w:rsidRPr="008371ED">
              <w:rPr>
                <w:rStyle w:val="Hipervnculo"/>
                <w:noProof/>
              </w:rPr>
              <w:t>Resumen</w:t>
            </w:r>
            <w:r w:rsidR="00CF3BFB">
              <w:rPr>
                <w:noProof/>
                <w:webHidden/>
              </w:rPr>
              <w:tab/>
            </w:r>
            <w:r w:rsidR="00CF3BFB">
              <w:rPr>
                <w:noProof/>
                <w:webHidden/>
              </w:rPr>
              <w:fldChar w:fldCharType="begin"/>
            </w:r>
            <w:r w:rsidR="00CF3BFB">
              <w:rPr>
                <w:noProof/>
                <w:webHidden/>
              </w:rPr>
              <w:instrText xml:space="preserve"> PAGEREF _Toc155921528 \h </w:instrText>
            </w:r>
            <w:r w:rsidR="00CF3BFB">
              <w:rPr>
                <w:noProof/>
                <w:webHidden/>
              </w:rPr>
            </w:r>
            <w:r w:rsidR="00CF3BFB">
              <w:rPr>
                <w:noProof/>
                <w:webHidden/>
              </w:rPr>
              <w:fldChar w:fldCharType="separate"/>
            </w:r>
            <w:r w:rsidR="00CF3BFB">
              <w:rPr>
                <w:noProof/>
                <w:webHidden/>
              </w:rPr>
              <w:t>1</w:t>
            </w:r>
            <w:r w:rsidR="00CF3BFB">
              <w:rPr>
                <w:noProof/>
                <w:webHidden/>
              </w:rPr>
              <w:fldChar w:fldCharType="end"/>
            </w:r>
          </w:hyperlink>
        </w:p>
        <w:p w14:paraId="39E5246B" w14:textId="32A858DA" w:rsidR="00CF3BFB" w:rsidRDefault="00CF3BFB">
          <w:pPr>
            <w:pStyle w:val="TDC1"/>
            <w:tabs>
              <w:tab w:val="right" w:leader="dot" w:pos="9060"/>
            </w:tabs>
            <w:rPr>
              <w:noProof/>
              <w:sz w:val="24"/>
              <w:szCs w:val="24"/>
            </w:rPr>
          </w:pPr>
          <w:hyperlink w:anchor="_Toc155921529" w:history="1">
            <w:r w:rsidRPr="008371ED">
              <w:rPr>
                <w:rStyle w:val="Hipervnculo"/>
                <w:noProof/>
              </w:rPr>
              <w:t>Aportación del estudiante</w:t>
            </w:r>
            <w:r>
              <w:rPr>
                <w:noProof/>
                <w:webHidden/>
              </w:rPr>
              <w:tab/>
            </w:r>
            <w:r>
              <w:rPr>
                <w:noProof/>
                <w:webHidden/>
              </w:rPr>
              <w:fldChar w:fldCharType="begin"/>
            </w:r>
            <w:r>
              <w:rPr>
                <w:noProof/>
                <w:webHidden/>
              </w:rPr>
              <w:instrText xml:space="preserve"> PAGEREF _Toc155921529 \h </w:instrText>
            </w:r>
            <w:r>
              <w:rPr>
                <w:noProof/>
                <w:webHidden/>
              </w:rPr>
            </w:r>
            <w:r>
              <w:rPr>
                <w:noProof/>
                <w:webHidden/>
              </w:rPr>
              <w:fldChar w:fldCharType="separate"/>
            </w:r>
            <w:r>
              <w:rPr>
                <w:noProof/>
                <w:webHidden/>
              </w:rPr>
              <w:t>2</w:t>
            </w:r>
            <w:r>
              <w:rPr>
                <w:noProof/>
                <w:webHidden/>
              </w:rPr>
              <w:fldChar w:fldCharType="end"/>
            </w:r>
          </w:hyperlink>
        </w:p>
        <w:p w14:paraId="26B2DD16" w14:textId="4E762BFF" w:rsidR="00CF3BFB" w:rsidRDefault="00CF3BFB">
          <w:pPr>
            <w:pStyle w:val="TDC1"/>
            <w:tabs>
              <w:tab w:val="right" w:leader="dot" w:pos="9060"/>
            </w:tabs>
            <w:rPr>
              <w:noProof/>
              <w:sz w:val="24"/>
              <w:szCs w:val="24"/>
            </w:rPr>
          </w:pPr>
          <w:hyperlink w:anchor="_Toc155921530" w:history="1">
            <w:r w:rsidRPr="008371ED">
              <w:rPr>
                <w:rStyle w:val="Hipervnculo"/>
                <w:noProof/>
              </w:rPr>
              <w:t>1. Introducción</w:t>
            </w:r>
            <w:r>
              <w:rPr>
                <w:noProof/>
                <w:webHidden/>
              </w:rPr>
              <w:tab/>
            </w:r>
            <w:r>
              <w:rPr>
                <w:noProof/>
                <w:webHidden/>
              </w:rPr>
              <w:fldChar w:fldCharType="begin"/>
            </w:r>
            <w:r>
              <w:rPr>
                <w:noProof/>
                <w:webHidden/>
              </w:rPr>
              <w:instrText xml:space="preserve"> PAGEREF _Toc155921530 \h </w:instrText>
            </w:r>
            <w:r>
              <w:rPr>
                <w:noProof/>
                <w:webHidden/>
              </w:rPr>
            </w:r>
            <w:r>
              <w:rPr>
                <w:noProof/>
                <w:webHidden/>
              </w:rPr>
              <w:fldChar w:fldCharType="separate"/>
            </w:r>
            <w:r>
              <w:rPr>
                <w:noProof/>
                <w:webHidden/>
              </w:rPr>
              <w:t>3</w:t>
            </w:r>
            <w:r>
              <w:rPr>
                <w:noProof/>
                <w:webHidden/>
              </w:rPr>
              <w:fldChar w:fldCharType="end"/>
            </w:r>
          </w:hyperlink>
        </w:p>
        <w:p w14:paraId="36D86205" w14:textId="67AAF842" w:rsidR="00CF3BFB" w:rsidRDefault="00CF3BFB">
          <w:pPr>
            <w:pStyle w:val="TDC1"/>
            <w:tabs>
              <w:tab w:val="right" w:leader="dot" w:pos="9060"/>
            </w:tabs>
            <w:rPr>
              <w:noProof/>
              <w:sz w:val="24"/>
              <w:szCs w:val="24"/>
            </w:rPr>
          </w:pPr>
          <w:hyperlink w:anchor="_Toc155921531" w:history="1">
            <w:r w:rsidRPr="008371ED">
              <w:rPr>
                <w:rStyle w:val="Hipervnculo"/>
                <w:noProof/>
              </w:rPr>
              <w:t>2. Objetivos</w:t>
            </w:r>
            <w:r>
              <w:rPr>
                <w:noProof/>
                <w:webHidden/>
              </w:rPr>
              <w:tab/>
            </w:r>
            <w:r>
              <w:rPr>
                <w:noProof/>
                <w:webHidden/>
              </w:rPr>
              <w:fldChar w:fldCharType="begin"/>
            </w:r>
            <w:r>
              <w:rPr>
                <w:noProof/>
                <w:webHidden/>
              </w:rPr>
              <w:instrText xml:space="preserve"> PAGEREF _Toc155921531 \h </w:instrText>
            </w:r>
            <w:r>
              <w:rPr>
                <w:noProof/>
                <w:webHidden/>
              </w:rPr>
            </w:r>
            <w:r>
              <w:rPr>
                <w:noProof/>
                <w:webHidden/>
              </w:rPr>
              <w:fldChar w:fldCharType="separate"/>
            </w:r>
            <w:r>
              <w:rPr>
                <w:noProof/>
                <w:webHidden/>
              </w:rPr>
              <w:t>7</w:t>
            </w:r>
            <w:r>
              <w:rPr>
                <w:noProof/>
                <w:webHidden/>
              </w:rPr>
              <w:fldChar w:fldCharType="end"/>
            </w:r>
          </w:hyperlink>
        </w:p>
        <w:p w14:paraId="2635292B" w14:textId="7CC2E4CB" w:rsidR="00CF3BFB" w:rsidRDefault="00CF3BFB">
          <w:pPr>
            <w:pStyle w:val="TDC1"/>
            <w:tabs>
              <w:tab w:val="right" w:leader="dot" w:pos="9060"/>
            </w:tabs>
            <w:rPr>
              <w:noProof/>
              <w:sz w:val="24"/>
              <w:szCs w:val="24"/>
            </w:rPr>
          </w:pPr>
          <w:hyperlink w:anchor="_Toc155921532" w:history="1">
            <w:r w:rsidRPr="008371ED">
              <w:rPr>
                <w:rStyle w:val="Hipervnculo"/>
                <w:noProof/>
              </w:rPr>
              <w:t>3. Material y métodos</w:t>
            </w:r>
            <w:r>
              <w:rPr>
                <w:noProof/>
                <w:webHidden/>
              </w:rPr>
              <w:tab/>
            </w:r>
            <w:r>
              <w:rPr>
                <w:noProof/>
                <w:webHidden/>
              </w:rPr>
              <w:fldChar w:fldCharType="begin"/>
            </w:r>
            <w:r>
              <w:rPr>
                <w:noProof/>
                <w:webHidden/>
              </w:rPr>
              <w:instrText xml:space="preserve"> PAGEREF _Toc155921532 \h </w:instrText>
            </w:r>
            <w:r>
              <w:rPr>
                <w:noProof/>
                <w:webHidden/>
              </w:rPr>
            </w:r>
            <w:r>
              <w:rPr>
                <w:noProof/>
                <w:webHidden/>
              </w:rPr>
              <w:fldChar w:fldCharType="separate"/>
            </w:r>
            <w:r>
              <w:rPr>
                <w:noProof/>
                <w:webHidden/>
              </w:rPr>
              <w:t>8</w:t>
            </w:r>
            <w:r>
              <w:rPr>
                <w:noProof/>
                <w:webHidden/>
              </w:rPr>
              <w:fldChar w:fldCharType="end"/>
            </w:r>
          </w:hyperlink>
        </w:p>
        <w:p w14:paraId="607917CF" w14:textId="1798CF6F" w:rsidR="00CF3BFB" w:rsidRDefault="00CF3BFB">
          <w:pPr>
            <w:pStyle w:val="TDC2"/>
            <w:tabs>
              <w:tab w:val="right" w:leader="dot" w:pos="9060"/>
            </w:tabs>
            <w:rPr>
              <w:noProof/>
              <w:sz w:val="24"/>
              <w:szCs w:val="24"/>
            </w:rPr>
          </w:pPr>
          <w:hyperlink w:anchor="_Toc155921533" w:history="1">
            <w:r w:rsidRPr="008371ED">
              <w:rPr>
                <w:rStyle w:val="Hipervnculo"/>
                <w:noProof/>
              </w:rPr>
              <w:t>3.1 Área de estudio</w:t>
            </w:r>
            <w:r>
              <w:rPr>
                <w:noProof/>
                <w:webHidden/>
              </w:rPr>
              <w:tab/>
            </w:r>
            <w:r>
              <w:rPr>
                <w:noProof/>
                <w:webHidden/>
              </w:rPr>
              <w:fldChar w:fldCharType="begin"/>
            </w:r>
            <w:r>
              <w:rPr>
                <w:noProof/>
                <w:webHidden/>
              </w:rPr>
              <w:instrText xml:space="preserve"> PAGEREF _Toc155921533 \h </w:instrText>
            </w:r>
            <w:r>
              <w:rPr>
                <w:noProof/>
                <w:webHidden/>
              </w:rPr>
            </w:r>
            <w:r>
              <w:rPr>
                <w:noProof/>
                <w:webHidden/>
              </w:rPr>
              <w:fldChar w:fldCharType="separate"/>
            </w:r>
            <w:r>
              <w:rPr>
                <w:noProof/>
                <w:webHidden/>
              </w:rPr>
              <w:t>8</w:t>
            </w:r>
            <w:r>
              <w:rPr>
                <w:noProof/>
                <w:webHidden/>
              </w:rPr>
              <w:fldChar w:fldCharType="end"/>
            </w:r>
          </w:hyperlink>
        </w:p>
        <w:p w14:paraId="20933B17" w14:textId="51136F57" w:rsidR="00CF3BFB" w:rsidRDefault="00CF3BFB">
          <w:pPr>
            <w:pStyle w:val="TDC2"/>
            <w:tabs>
              <w:tab w:val="right" w:leader="dot" w:pos="9060"/>
            </w:tabs>
            <w:rPr>
              <w:noProof/>
              <w:sz w:val="24"/>
              <w:szCs w:val="24"/>
            </w:rPr>
          </w:pPr>
          <w:hyperlink w:anchor="_Toc155921534" w:history="1">
            <w:r w:rsidRPr="008371ED">
              <w:rPr>
                <w:rStyle w:val="Hipervnculo"/>
                <w:noProof/>
              </w:rPr>
              <w:t>3.2 Variables climatológicas</w:t>
            </w:r>
            <w:r>
              <w:rPr>
                <w:noProof/>
                <w:webHidden/>
              </w:rPr>
              <w:tab/>
            </w:r>
            <w:r>
              <w:rPr>
                <w:noProof/>
                <w:webHidden/>
              </w:rPr>
              <w:fldChar w:fldCharType="begin"/>
            </w:r>
            <w:r>
              <w:rPr>
                <w:noProof/>
                <w:webHidden/>
              </w:rPr>
              <w:instrText xml:space="preserve"> PAGEREF _Toc155921534 \h </w:instrText>
            </w:r>
            <w:r>
              <w:rPr>
                <w:noProof/>
                <w:webHidden/>
              </w:rPr>
            </w:r>
            <w:r>
              <w:rPr>
                <w:noProof/>
                <w:webHidden/>
              </w:rPr>
              <w:fldChar w:fldCharType="separate"/>
            </w:r>
            <w:r>
              <w:rPr>
                <w:noProof/>
                <w:webHidden/>
              </w:rPr>
              <w:t>8</w:t>
            </w:r>
            <w:r>
              <w:rPr>
                <w:noProof/>
                <w:webHidden/>
              </w:rPr>
              <w:fldChar w:fldCharType="end"/>
            </w:r>
          </w:hyperlink>
        </w:p>
        <w:p w14:paraId="4B4EA17E" w14:textId="55046BEB" w:rsidR="00CF3BFB" w:rsidRDefault="00CF3BFB">
          <w:pPr>
            <w:pStyle w:val="TDC2"/>
            <w:tabs>
              <w:tab w:val="right" w:leader="dot" w:pos="9060"/>
            </w:tabs>
            <w:rPr>
              <w:noProof/>
              <w:sz w:val="24"/>
              <w:szCs w:val="24"/>
            </w:rPr>
          </w:pPr>
          <w:hyperlink w:anchor="_Toc155921535" w:history="1">
            <w:r w:rsidRPr="008371ED">
              <w:rPr>
                <w:rStyle w:val="Hipervnculo"/>
                <w:noProof/>
              </w:rPr>
              <w:t xml:space="preserve">3.2 Medidas de respiración de suelo </w:t>
            </w:r>
            <w:r w:rsidRPr="008371ED">
              <w:rPr>
                <w:rStyle w:val="Hipervnculo"/>
                <w:i/>
                <w:iCs/>
                <w:noProof/>
              </w:rPr>
              <w:t>in-situ</w:t>
            </w:r>
            <w:r>
              <w:rPr>
                <w:noProof/>
                <w:webHidden/>
              </w:rPr>
              <w:tab/>
            </w:r>
            <w:r>
              <w:rPr>
                <w:noProof/>
                <w:webHidden/>
              </w:rPr>
              <w:fldChar w:fldCharType="begin"/>
            </w:r>
            <w:r>
              <w:rPr>
                <w:noProof/>
                <w:webHidden/>
              </w:rPr>
              <w:instrText xml:space="preserve"> PAGEREF _Toc155921535 \h </w:instrText>
            </w:r>
            <w:r>
              <w:rPr>
                <w:noProof/>
                <w:webHidden/>
              </w:rPr>
            </w:r>
            <w:r>
              <w:rPr>
                <w:noProof/>
                <w:webHidden/>
              </w:rPr>
              <w:fldChar w:fldCharType="separate"/>
            </w:r>
            <w:r>
              <w:rPr>
                <w:noProof/>
                <w:webHidden/>
              </w:rPr>
              <w:t>8</w:t>
            </w:r>
            <w:r>
              <w:rPr>
                <w:noProof/>
                <w:webHidden/>
              </w:rPr>
              <w:fldChar w:fldCharType="end"/>
            </w:r>
          </w:hyperlink>
        </w:p>
        <w:p w14:paraId="22964B32" w14:textId="347B9B54" w:rsidR="00CF3BFB" w:rsidRDefault="00CF3BFB">
          <w:pPr>
            <w:pStyle w:val="TDC2"/>
            <w:tabs>
              <w:tab w:val="right" w:leader="dot" w:pos="9060"/>
            </w:tabs>
            <w:rPr>
              <w:noProof/>
              <w:sz w:val="24"/>
              <w:szCs w:val="24"/>
            </w:rPr>
          </w:pPr>
          <w:hyperlink w:anchor="_Toc155921536" w:history="1">
            <w:r w:rsidRPr="008371ED">
              <w:rPr>
                <w:rStyle w:val="Hipervnculo"/>
                <w:noProof/>
              </w:rPr>
              <w:t>3.3 Experimentación satelital</w:t>
            </w:r>
            <w:r>
              <w:rPr>
                <w:noProof/>
                <w:webHidden/>
              </w:rPr>
              <w:tab/>
            </w:r>
            <w:r>
              <w:rPr>
                <w:noProof/>
                <w:webHidden/>
              </w:rPr>
              <w:fldChar w:fldCharType="begin"/>
            </w:r>
            <w:r>
              <w:rPr>
                <w:noProof/>
                <w:webHidden/>
              </w:rPr>
              <w:instrText xml:space="preserve"> PAGEREF _Toc155921536 \h </w:instrText>
            </w:r>
            <w:r>
              <w:rPr>
                <w:noProof/>
                <w:webHidden/>
              </w:rPr>
            </w:r>
            <w:r>
              <w:rPr>
                <w:noProof/>
                <w:webHidden/>
              </w:rPr>
              <w:fldChar w:fldCharType="separate"/>
            </w:r>
            <w:r>
              <w:rPr>
                <w:noProof/>
                <w:webHidden/>
              </w:rPr>
              <w:t>11</w:t>
            </w:r>
            <w:r>
              <w:rPr>
                <w:noProof/>
                <w:webHidden/>
              </w:rPr>
              <w:fldChar w:fldCharType="end"/>
            </w:r>
          </w:hyperlink>
        </w:p>
        <w:p w14:paraId="7ACF90A2" w14:textId="290D3B82" w:rsidR="00CF3BFB" w:rsidRDefault="00CF3BFB">
          <w:pPr>
            <w:pStyle w:val="TDC2"/>
            <w:tabs>
              <w:tab w:val="right" w:leader="dot" w:pos="9060"/>
            </w:tabs>
            <w:rPr>
              <w:noProof/>
              <w:sz w:val="24"/>
              <w:szCs w:val="24"/>
            </w:rPr>
          </w:pPr>
          <w:hyperlink w:anchor="_Toc155921537" w:history="1">
            <w:r w:rsidRPr="008371ED">
              <w:rPr>
                <w:rStyle w:val="Hipervnculo"/>
                <w:noProof/>
              </w:rPr>
              <w:t>3.4 Agrupación de los datos</w:t>
            </w:r>
            <w:r>
              <w:rPr>
                <w:noProof/>
                <w:webHidden/>
              </w:rPr>
              <w:tab/>
            </w:r>
            <w:r>
              <w:rPr>
                <w:noProof/>
                <w:webHidden/>
              </w:rPr>
              <w:fldChar w:fldCharType="begin"/>
            </w:r>
            <w:r>
              <w:rPr>
                <w:noProof/>
                <w:webHidden/>
              </w:rPr>
              <w:instrText xml:space="preserve"> PAGEREF _Toc155921537 \h </w:instrText>
            </w:r>
            <w:r>
              <w:rPr>
                <w:noProof/>
                <w:webHidden/>
              </w:rPr>
            </w:r>
            <w:r>
              <w:rPr>
                <w:noProof/>
                <w:webHidden/>
              </w:rPr>
              <w:fldChar w:fldCharType="separate"/>
            </w:r>
            <w:r>
              <w:rPr>
                <w:noProof/>
                <w:webHidden/>
              </w:rPr>
              <w:t>17</w:t>
            </w:r>
            <w:r>
              <w:rPr>
                <w:noProof/>
                <w:webHidden/>
              </w:rPr>
              <w:fldChar w:fldCharType="end"/>
            </w:r>
          </w:hyperlink>
        </w:p>
        <w:p w14:paraId="07EC7E08" w14:textId="6EB9FC2F" w:rsidR="00CF3BFB" w:rsidRDefault="00CF3BFB">
          <w:pPr>
            <w:pStyle w:val="TDC2"/>
            <w:tabs>
              <w:tab w:val="right" w:leader="dot" w:pos="9060"/>
            </w:tabs>
            <w:rPr>
              <w:noProof/>
              <w:sz w:val="24"/>
              <w:szCs w:val="24"/>
            </w:rPr>
          </w:pPr>
          <w:hyperlink w:anchor="_Toc155921538" w:history="1">
            <w:r w:rsidRPr="008371ED">
              <w:rPr>
                <w:rStyle w:val="Hipervnculo"/>
                <w:noProof/>
              </w:rPr>
              <w:t>3.5 Análisis estadístico</w:t>
            </w:r>
            <w:r>
              <w:rPr>
                <w:noProof/>
                <w:webHidden/>
              </w:rPr>
              <w:tab/>
            </w:r>
            <w:r>
              <w:rPr>
                <w:noProof/>
                <w:webHidden/>
              </w:rPr>
              <w:fldChar w:fldCharType="begin"/>
            </w:r>
            <w:r>
              <w:rPr>
                <w:noProof/>
                <w:webHidden/>
              </w:rPr>
              <w:instrText xml:space="preserve"> PAGEREF _Toc155921538 \h </w:instrText>
            </w:r>
            <w:r>
              <w:rPr>
                <w:noProof/>
                <w:webHidden/>
              </w:rPr>
            </w:r>
            <w:r>
              <w:rPr>
                <w:noProof/>
                <w:webHidden/>
              </w:rPr>
              <w:fldChar w:fldCharType="separate"/>
            </w:r>
            <w:r>
              <w:rPr>
                <w:noProof/>
                <w:webHidden/>
              </w:rPr>
              <w:t>17</w:t>
            </w:r>
            <w:r>
              <w:rPr>
                <w:noProof/>
                <w:webHidden/>
              </w:rPr>
              <w:fldChar w:fldCharType="end"/>
            </w:r>
          </w:hyperlink>
        </w:p>
        <w:p w14:paraId="16ABB108" w14:textId="76B38DA7" w:rsidR="00CF3BFB" w:rsidRDefault="00CF3BFB">
          <w:pPr>
            <w:pStyle w:val="TDC1"/>
            <w:tabs>
              <w:tab w:val="right" w:leader="dot" w:pos="9060"/>
            </w:tabs>
            <w:rPr>
              <w:noProof/>
              <w:sz w:val="24"/>
              <w:szCs w:val="24"/>
            </w:rPr>
          </w:pPr>
          <w:hyperlink w:anchor="_Toc155921539" w:history="1">
            <w:r w:rsidRPr="008371ED">
              <w:rPr>
                <w:rStyle w:val="Hipervnculo"/>
                <w:noProof/>
              </w:rPr>
              <w:t>4. Resultados</w:t>
            </w:r>
            <w:r>
              <w:rPr>
                <w:noProof/>
                <w:webHidden/>
              </w:rPr>
              <w:tab/>
            </w:r>
            <w:r>
              <w:rPr>
                <w:noProof/>
                <w:webHidden/>
              </w:rPr>
              <w:fldChar w:fldCharType="begin"/>
            </w:r>
            <w:r>
              <w:rPr>
                <w:noProof/>
                <w:webHidden/>
              </w:rPr>
              <w:instrText xml:space="preserve"> PAGEREF _Toc155921539 \h </w:instrText>
            </w:r>
            <w:r>
              <w:rPr>
                <w:noProof/>
                <w:webHidden/>
              </w:rPr>
            </w:r>
            <w:r>
              <w:rPr>
                <w:noProof/>
                <w:webHidden/>
              </w:rPr>
              <w:fldChar w:fldCharType="separate"/>
            </w:r>
            <w:r>
              <w:rPr>
                <w:noProof/>
                <w:webHidden/>
              </w:rPr>
              <w:t>19</w:t>
            </w:r>
            <w:r>
              <w:rPr>
                <w:noProof/>
                <w:webHidden/>
              </w:rPr>
              <w:fldChar w:fldCharType="end"/>
            </w:r>
          </w:hyperlink>
        </w:p>
        <w:p w14:paraId="53B33541" w14:textId="23595CB1" w:rsidR="00CF3BFB" w:rsidRDefault="00CF3BFB">
          <w:pPr>
            <w:pStyle w:val="TDC2"/>
            <w:tabs>
              <w:tab w:val="right" w:leader="dot" w:pos="9060"/>
            </w:tabs>
            <w:rPr>
              <w:noProof/>
              <w:sz w:val="24"/>
              <w:szCs w:val="24"/>
            </w:rPr>
          </w:pPr>
          <w:hyperlink w:anchor="_Toc155921540" w:history="1">
            <w:r w:rsidRPr="008371ED">
              <w:rPr>
                <w:rStyle w:val="Hipervnculo"/>
                <w:noProof/>
              </w:rPr>
              <w:t>4.1 Variables climatológicas</w:t>
            </w:r>
            <w:r>
              <w:rPr>
                <w:noProof/>
                <w:webHidden/>
              </w:rPr>
              <w:tab/>
            </w:r>
            <w:r>
              <w:rPr>
                <w:noProof/>
                <w:webHidden/>
              </w:rPr>
              <w:fldChar w:fldCharType="begin"/>
            </w:r>
            <w:r>
              <w:rPr>
                <w:noProof/>
                <w:webHidden/>
              </w:rPr>
              <w:instrText xml:space="preserve"> PAGEREF _Toc155921540 \h </w:instrText>
            </w:r>
            <w:r>
              <w:rPr>
                <w:noProof/>
                <w:webHidden/>
              </w:rPr>
            </w:r>
            <w:r>
              <w:rPr>
                <w:noProof/>
                <w:webHidden/>
              </w:rPr>
              <w:fldChar w:fldCharType="separate"/>
            </w:r>
            <w:r>
              <w:rPr>
                <w:noProof/>
                <w:webHidden/>
              </w:rPr>
              <w:t>19</w:t>
            </w:r>
            <w:r>
              <w:rPr>
                <w:noProof/>
                <w:webHidden/>
              </w:rPr>
              <w:fldChar w:fldCharType="end"/>
            </w:r>
          </w:hyperlink>
        </w:p>
        <w:p w14:paraId="1D0EE50B" w14:textId="73F02F08" w:rsidR="00CF3BFB" w:rsidRDefault="00CF3BFB">
          <w:pPr>
            <w:pStyle w:val="TDC2"/>
            <w:tabs>
              <w:tab w:val="right" w:leader="dot" w:pos="9060"/>
            </w:tabs>
            <w:rPr>
              <w:noProof/>
              <w:sz w:val="24"/>
              <w:szCs w:val="24"/>
            </w:rPr>
          </w:pPr>
          <w:hyperlink w:anchor="_Toc155921541" w:history="1">
            <w:r w:rsidRPr="008371ED">
              <w:rPr>
                <w:rStyle w:val="Hipervnculo"/>
                <w:noProof/>
              </w:rPr>
              <w:t>4.2 Variación de la respiración del suelo medida</w:t>
            </w:r>
            <w:r>
              <w:rPr>
                <w:noProof/>
                <w:webHidden/>
              </w:rPr>
              <w:tab/>
            </w:r>
            <w:r>
              <w:rPr>
                <w:noProof/>
                <w:webHidden/>
              </w:rPr>
              <w:fldChar w:fldCharType="begin"/>
            </w:r>
            <w:r>
              <w:rPr>
                <w:noProof/>
                <w:webHidden/>
              </w:rPr>
              <w:instrText xml:space="preserve"> PAGEREF _Toc155921541 \h </w:instrText>
            </w:r>
            <w:r>
              <w:rPr>
                <w:noProof/>
                <w:webHidden/>
              </w:rPr>
            </w:r>
            <w:r>
              <w:rPr>
                <w:noProof/>
                <w:webHidden/>
              </w:rPr>
              <w:fldChar w:fldCharType="separate"/>
            </w:r>
            <w:r>
              <w:rPr>
                <w:noProof/>
                <w:webHidden/>
              </w:rPr>
              <w:t>19</w:t>
            </w:r>
            <w:r>
              <w:rPr>
                <w:noProof/>
                <w:webHidden/>
              </w:rPr>
              <w:fldChar w:fldCharType="end"/>
            </w:r>
          </w:hyperlink>
        </w:p>
        <w:p w14:paraId="5F759616" w14:textId="168D1D15" w:rsidR="00CF3BFB" w:rsidRDefault="00CF3BFB">
          <w:pPr>
            <w:pStyle w:val="TDC2"/>
            <w:tabs>
              <w:tab w:val="right" w:leader="dot" w:pos="9060"/>
            </w:tabs>
            <w:rPr>
              <w:noProof/>
              <w:sz w:val="24"/>
              <w:szCs w:val="24"/>
            </w:rPr>
          </w:pPr>
          <w:hyperlink w:anchor="_Toc155921542" w:history="1">
            <w:r w:rsidRPr="008371ED">
              <w:rPr>
                <w:rStyle w:val="Hipervnculo"/>
                <w:noProof/>
              </w:rPr>
              <w:t>4.3 Variación en los índices basados en imágenes de satélite</w:t>
            </w:r>
            <w:r>
              <w:rPr>
                <w:noProof/>
                <w:webHidden/>
              </w:rPr>
              <w:tab/>
            </w:r>
            <w:r>
              <w:rPr>
                <w:noProof/>
                <w:webHidden/>
              </w:rPr>
              <w:fldChar w:fldCharType="begin"/>
            </w:r>
            <w:r>
              <w:rPr>
                <w:noProof/>
                <w:webHidden/>
              </w:rPr>
              <w:instrText xml:space="preserve"> PAGEREF _Toc155921542 \h </w:instrText>
            </w:r>
            <w:r>
              <w:rPr>
                <w:noProof/>
                <w:webHidden/>
              </w:rPr>
            </w:r>
            <w:r>
              <w:rPr>
                <w:noProof/>
                <w:webHidden/>
              </w:rPr>
              <w:fldChar w:fldCharType="separate"/>
            </w:r>
            <w:r>
              <w:rPr>
                <w:noProof/>
                <w:webHidden/>
              </w:rPr>
              <w:t>21</w:t>
            </w:r>
            <w:r>
              <w:rPr>
                <w:noProof/>
                <w:webHidden/>
              </w:rPr>
              <w:fldChar w:fldCharType="end"/>
            </w:r>
          </w:hyperlink>
        </w:p>
        <w:p w14:paraId="3D0BA195" w14:textId="3202C442" w:rsidR="00CF3BFB" w:rsidRDefault="00CF3BFB">
          <w:pPr>
            <w:pStyle w:val="TDC2"/>
            <w:tabs>
              <w:tab w:val="right" w:leader="dot" w:pos="9060"/>
            </w:tabs>
            <w:rPr>
              <w:noProof/>
              <w:sz w:val="24"/>
              <w:szCs w:val="24"/>
            </w:rPr>
          </w:pPr>
          <w:hyperlink w:anchor="_Toc155921543" w:history="1">
            <w:r w:rsidRPr="008371ED">
              <w:rPr>
                <w:rStyle w:val="Hipervnculo"/>
                <w:noProof/>
              </w:rPr>
              <w:t>4.4 Relación entre la respiración y posibles variables explicativas</w:t>
            </w:r>
            <w:r>
              <w:rPr>
                <w:noProof/>
                <w:webHidden/>
              </w:rPr>
              <w:tab/>
            </w:r>
            <w:r>
              <w:rPr>
                <w:noProof/>
                <w:webHidden/>
              </w:rPr>
              <w:fldChar w:fldCharType="begin"/>
            </w:r>
            <w:r>
              <w:rPr>
                <w:noProof/>
                <w:webHidden/>
              </w:rPr>
              <w:instrText xml:space="preserve"> PAGEREF _Toc155921543 \h </w:instrText>
            </w:r>
            <w:r>
              <w:rPr>
                <w:noProof/>
                <w:webHidden/>
              </w:rPr>
            </w:r>
            <w:r>
              <w:rPr>
                <w:noProof/>
                <w:webHidden/>
              </w:rPr>
              <w:fldChar w:fldCharType="separate"/>
            </w:r>
            <w:r>
              <w:rPr>
                <w:noProof/>
                <w:webHidden/>
              </w:rPr>
              <w:t>25</w:t>
            </w:r>
            <w:r>
              <w:rPr>
                <w:noProof/>
                <w:webHidden/>
              </w:rPr>
              <w:fldChar w:fldCharType="end"/>
            </w:r>
          </w:hyperlink>
        </w:p>
        <w:p w14:paraId="0242B7EF" w14:textId="249BA7DD" w:rsidR="00CF3BFB" w:rsidRDefault="00CF3BFB">
          <w:pPr>
            <w:pStyle w:val="TDC1"/>
            <w:tabs>
              <w:tab w:val="right" w:leader="dot" w:pos="9060"/>
            </w:tabs>
            <w:rPr>
              <w:noProof/>
              <w:sz w:val="24"/>
              <w:szCs w:val="24"/>
            </w:rPr>
          </w:pPr>
          <w:hyperlink w:anchor="_Toc155921544" w:history="1">
            <w:r w:rsidRPr="008371ED">
              <w:rPr>
                <w:rStyle w:val="Hipervnculo"/>
                <w:noProof/>
              </w:rPr>
              <w:t>5. Discusión de resultados</w:t>
            </w:r>
            <w:r>
              <w:rPr>
                <w:noProof/>
                <w:webHidden/>
              </w:rPr>
              <w:tab/>
            </w:r>
            <w:r>
              <w:rPr>
                <w:noProof/>
                <w:webHidden/>
              </w:rPr>
              <w:fldChar w:fldCharType="begin"/>
            </w:r>
            <w:r>
              <w:rPr>
                <w:noProof/>
                <w:webHidden/>
              </w:rPr>
              <w:instrText xml:space="preserve"> PAGEREF _Toc155921544 \h </w:instrText>
            </w:r>
            <w:r>
              <w:rPr>
                <w:noProof/>
                <w:webHidden/>
              </w:rPr>
            </w:r>
            <w:r>
              <w:rPr>
                <w:noProof/>
                <w:webHidden/>
              </w:rPr>
              <w:fldChar w:fldCharType="separate"/>
            </w:r>
            <w:r>
              <w:rPr>
                <w:noProof/>
                <w:webHidden/>
              </w:rPr>
              <w:t>29</w:t>
            </w:r>
            <w:r>
              <w:rPr>
                <w:noProof/>
                <w:webHidden/>
              </w:rPr>
              <w:fldChar w:fldCharType="end"/>
            </w:r>
          </w:hyperlink>
        </w:p>
        <w:p w14:paraId="54970764" w14:textId="5E37D863" w:rsidR="00CF3BFB" w:rsidRDefault="00CF3BFB">
          <w:pPr>
            <w:pStyle w:val="TDC1"/>
            <w:tabs>
              <w:tab w:val="right" w:leader="dot" w:pos="9060"/>
            </w:tabs>
            <w:rPr>
              <w:noProof/>
              <w:sz w:val="24"/>
              <w:szCs w:val="24"/>
            </w:rPr>
          </w:pPr>
          <w:hyperlink w:anchor="_Toc155921545" w:history="1">
            <w:r w:rsidRPr="008371ED">
              <w:rPr>
                <w:rStyle w:val="Hipervnculo"/>
                <w:noProof/>
              </w:rPr>
              <w:t>6. Conclusiones</w:t>
            </w:r>
            <w:r>
              <w:rPr>
                <w:noProof/>
                <w:webHidden/>
              </w:rPr>
              <w:tab/>
            </w:r>
            <w:r>
              <w:rPr>
                <w:noProof/>
                <w:webHidden/>
              </w:rPr>
              <w:fldChar w:fldCharType="begin"/>
            </w:r>
            <w:r>
              <w:rPr>
                <w:noProof/>
                <w:webHidden/>
              </w:rPr>
              <w:instrText xml:space="preserve"> PAGEREF _Toc155921545 \h </w:instrText>
            </w:r>
            <w:r>
              <w:rPr>
                <w:noProof/>
                <w:webHidden/>
              </w:rPr>
            </w:r>
            <w:r>
              <w:rPr>
                <w:noProof/>
                <w:webHidden/>
              </w:rPr>
              <w:fldChar w:fldCharType="separate"/>
            </w:r>
            <w:r>
              <w:rPr>
                <w:noProof/>
                <w:webHidden/>
              </w:rPr>
              <w:t>33</w:t>
            </w:r>
            <w:r>
              <w:rPr>
                <w:noProof/>
                <w:webHidden/>
              </w:rPr>
              <w:fldChar w:fldCharType="end"/>
            </w:r>
          </w:hyperlink>
        </w:p>
        <w:p w14:paraId="410370AE" w14:textId="21ADBEDA" w:rsidR="00CF3BFB" w:rsidRDefault="00CF3BFB">
          <w:pPr>
            <w:pStyle w:val="TDC1"/>
            <w:tabs>
              <w:tab w:val="right" w:leader="dot" w:pos="9060"/>
            </w:tabs>
            <w:rPr>
              <w:noProof/>
              <w:sz w:val="24"/>
              <w:szCs w:val="24"/>
            </w:rPr>
          </w:pPr>
          <w:hyperlink w:anchor="_Toc155921546" w:history="1">
            <w:r w:rsidRPr="008371ED">
              <w:rPr>
                <w:rStyle w:val="Hipervnculo"/>
                <w:noProof/>
              </w:rPr>
              <w:t>7. Bibliografía</w:t>
            </w:r>
            <w:r>
              <w:rPr>
                <w:noProof/>
                <w:webHidden/>
              </w:rPr>
              <w:tab/>
            </w:r>
            <w:r>
              <w:rPr>
                <w:noProof/>
                <w:webHidden/>
              </w:rPr>
              <w:fldChar w:fldCharType="begin"/>
            </w:r>
            <w:r>
              <w:rPr>
                <w:noProof/>
                <w:webHidden/>
              </w:rPr>
              <w:instrText xml:space="preserve"> PAGEREF _Toc155921546 \h </w:instrText>
            </w:r>
            <w:r>
              <w:rPr>
                <w:noProof/>
                <w:webHidden/>
              </w:rPr>
            </w:r>
            <w:r>
              <w:rPr>
                <w:noProof/>
                <w:webHidden/>
              </w:rPr>
              <w:fldChar w:fldCharType="separate"/>
            </w:r>
            <w:r>
              <w:rPr>
                <w:noProof/>
                <w:webHidden/>
              </w:rPr>
              <w:t>34</w:t>
            </w:r>
            <w:r>
              <w:rPr>
                <w:noProof/>
                <w:webHidden/>
              </w:rPr>
              <w:fldChar w:fldCharType="end"/>
            </w:r>
          </w:hyperlink>
        </w:p>
        <w:p w14:paraId="305B76CD" w14:textId="3C069C87" w:rsidR="00210D73" w:rsidRDefault="00210D73" w:rsidP="000E6DB6">
          <w:pPr>
            <w:spacing w:line="360" w:lineRule="auto"/>
          </w:pPr>
          <w:r>
            <w:rPr>
              <w:b/>
              <w:bCs/>
            </w:rPr>
            <w:fldChar w:fldCharType="end"/>
          </w:r>
        </w:p>
      </w:sdtContent>
    </w:sdt>
    <w:p w14:paraId="4829CDD0" w14:textId="22C6A5C3" w:rsidR="00A16543" w:rsidRPr="00A16543" w:rsidRDefault="00A16543" w:rsidP="00A16543">
      <w:pPr>
        <w:rPr>
          <w:rFonts w:ascii="Calibri" w:hAnsi="Calibri" w:cs="Calibri"/>
          <w:color w:val="070707"/>
          <w:kern w:val="0"/>
          <w:sz w:val="24"/>
          <w:szCs w:val="24"/>
          <w:lang w:val="pt-PT"/>
        </w:rPr>
        <w:sectPr w:rsidR="00A16543" w:rsidRPr="00A16543" w:rsidSect="00043607">
          <w:pgSz w:w="11906" w:h="16838"/>
          <w:pgMar w:top="1418" w:right="1418" w:bottom="1418" w:left="1418" w:header="709" w:footer="709" w:gutter="0"/>
          <w:pgNumType w:start="0"/>
          <w:cols w:space="708"/>
          <w:docGrid w:linePitch="360"/>
        </w:sectPr>
      </w:pPr>
    </w:p>
    <w:p w14:paraId="4FFD3D0E" w14:textId="02986669" w:rsidR="00A37E95" w:rsidRDefault="00A37E95" w:rsidP="00A16543">
      <w:pPr>
        <w:pStyle w:val="Ttulo1"/>
        <w:spacing w:line="276" w:lineRule="auto"/>
        <w:jc w:val="both"/>
      </w:pPr>
      <w:bookmarkStart w:id="1" w:name="_Hlk155827550"/>
      <w:bookmarkStart w:id="2" w:name="_Toc155921528"/>
      <w:r>
        <w:t>Resumen</w:t>
      </w:r>
      <w:bookmarkEnd w:id="2"/>
    </w:p>
    <w:p w14:paraId="5C4D3EF4" w14:textId="6D415B71" w:rsidR="00A37E95" w:rsidRPr="00A37E95" w:rsidRDefault="00A37E95" w:rsidP="00A37E95">
      <w:pPr>
        <w:spacing w:line="276" w:lineRule="auto"/>
        <w:jc w:val="both"/>
        <w:rPr>
          <w:b/>
          <w:bCs/>
          <w:u w:val="single"/>
        </w:rPr>
      </w:pPr>
      <w:r>
        <w:t xml:space="preserve">La respiración del suelo de los ecosistemas forestales es uno de los procesos clave en el ciclo de carbono y en la emisión del CO2, uno de los principales gases de efecto invernadero que están provocando la crisis climática en la que actualmente vivimos. Este proceso se ve afectado por trabajos de clareo, como el resalveo, que buscan mejorar el estado de los bosques pero que inevitablemente alteran los microhábitats de estos. En el presente trabajo se evalúa el efecto del resalveo </w:t>
      </w:r>
      <w:r w:rsidRPr="00D5509B">
        <w:t xml:space="preserve">sobre la respiración del suelo en un robledal y un encinar del Parque Nacional de Sierra Nevada </w:t>
      </w:r>
      <w:r>
        <w:t xml:space="preserve">mediante una aproximación que, por primera vez, combina dos tecnologías diferentes, métodos de cámara </w:t>
      </w:r>
      <w:r w:rsidRPr="00D5509B">
        <w:t>junto el análisis de</w:t>
      </w:r>
      <w:r>
        <w:t xml:space="preserve"> diversos</w:t>
      </w:r>
      <w:r w:rsidRPr="00D5509B">
        <w:t xml:space="preserve"> índices espectrales de satélites</w:t>
      </w:r>
      <w:r>
        <w:t xml:space="preserve"> de alta resolución temporal y espacial. En estos ecosistemas forestales el resalveo ha generado dos microhábitats diferentes, uno con suelo desnudo y otro con suelo bajo las copas de árboles. Las medidas tomadas con ambas metodologías entre mayo de 2022 y abril de 2023 han permitido comprobar que existe un efecto del resalveo en la respiración del suelo y en la mayoría de los índices espectrales analizados, encontrando diferencias significativas entre los dos microhábitats de los dos ecosistemas forestales. Por otro lado, a partir de las medidas tomadas y datos de temperatura y precipitación se ha logrado modelizar la respiración del suelo de los dos ecosistemas forestales mediante ajustes lineales que presentan valores de R2 de hasta </w:t>
      </w:r>
      <w:r w:rsidR="00086281">
        <w:t>0,62</w:t>
      </w:r>
      <w:r>
        <w:t>. De esta forma, e</w:t>
      </w:r>
      <w:r w:rsidRPr="00D5509B">
        <w:t xml:space="preserve">ste estudio </w:t>
      </w:r>
      <w:r>
        <w:t xml:space="preserve">demuestra la viabilidad de combinar </w:t>
      </w:r>
      <w:r w:rsidRPr="00D5509B">
        <w:t xml:space="preserve">diversas tecnologías </w:t>
      </w:r>
      <w:r>
        <w:t xml:space="preserve">(teledetección y medidas in situ) </w:t>
      </w:r>
      <w:r w:rsidRPr="00D5509B">
        <w:t xml:space="preserve">para comprender mejor la respiración del suelo </w:t>
      </w:r>
      <w:r>
        <w:t xml:space="preserve">de nuestros bosques </w:t>
      </w:r>
      <w:r w:rsidRPr="00D5509B">
        <w:t xml:space="preserve">en </w:t>
      </w:r>
      <w:r>
        <w:t xml:space="preserve">un </w:t>
      </w:r>
      <w:r w:rsidRPr="00D5509B">
        <w:t>contexto de cambio climático</w:t>
      </w:r>
      <w:r>
        <w:t xml:space="preserve"> y necesidad de gestión</w:t>
      </w:r>
      <w:r w:rsidRPr="00D5509B">
        <w:t>.</w:t>
      </w:r>
    </w:p>
    <w:bookmarkEnd w:id="1"/>
    <w:p w14:paraId="5C39B6E9" w14:textId="77777777" w:rsidR="00086281" w:rsidRDefault="00086281" w:rsidP="00A37E95">
      <w:pPr>
        <w:spacing w:line="276" w:lineRule="auto"/>
        <w:jc w:val="both"/>
      </w:pPr>
    </w:p>
    <w:p w14:paraId="6EEB7562" w14:textId="19EC801F" w:rsidR="00086281" w:rsidRPr="00086281" w:rsidRDefault="00086281" w:rsidP="00A37E95">
      <w:pPr>
        <w:spacing w:line="276" w:lineRule="auto"/>
        <w:jc w:val="both"/>
        <w:rPr>
          <w:b/>
          <w:bCs/>
          <w:u w:val="single"/>
          <w:lang w:val="en-US"/>
        </w:rPr>
      </w:pPr>
      <w:r w:rsidRPr="00086281">
        <w:rPr>
          <w:b/>
          <w:bCs/>
          <w:u w:val="single"/>
          <w:lang w:val="en-US"/>
        </w:rPr>
        <w:t>A</w:t>
      </w:r>
      <w:r>
        <w:rPr>
          <w:b/>
          <w:bCs/>
          <w:u w:val="single"/>
          <w:lang w:val="en-US"/>
        </w:rPr>
        <w:t>bstract</w:t>
      </w:r>
    </w:p>
    <w:p w14:paraId="1328D093" w14:textId="1EE6AF32" w:rsidR="00CB7BB8" w:rsidRDefault="00086281" w:rsidP="00A37E95">
      <w:pPr>
        <w:spacing w:line="276" w:lineRule="auto"/>
        <w:jc w:val="both"/>
        <w:rPr>
          <w:lang w:val="en-US"/>
        </w:rPr>
      </w:pPr>
      <w:r w:rsidRPr="00086281">
        <w:rPr>
          <w:lang w:val="en-US"/>
        </w:rPr>
        <w:t xml:space="preserve">Soil respiration in forest ecosystems is one of the key processes in the carbon cycle and in the emission of CO2, one of the main greenhouse gases that are causing the climate crisis we are currently experiencing. This process is affected by thinning works which aim to improve the condition of forests but inevitably alter their microhabitats. In the present work we evaluate the effect of thinning on soil respiration in an oak and a holm oak forest in the Sierra Nevada National Park using an approach that, for the first time, combines two different technologies, camera methods together with the analysis of several satellite spectral indices of high temporal and spatial resolution. In these forest ecosystems, the </w:t>
      </w:r>
      <w:r>
        <w:rPr>
          <w:lang w:val="en-US"/>
        </w:rPr>
        <w:t>thining</w:t>
      </w:r>
      <w:r w:rsidRPr="00086281">
        <w:rPr>
          <w:lang w:val="en-US"/>
        </w:rPr>
        <w:t xml:space="preserve"> has generated two different microhabitats, one with bare soil and the other with soil under the tree canopy. Measurements taken with both methodologies between May 2022 and April 2023 have shown that there is an effect of </w:t>
      </w:r>
      <w:r>
        <w:rPr>
          <w:lang w:val="en-US"/>
        </w:rPr>
        <w:t>thinning</w:t>
      </w:r>
      <w:r w:rsidRPr="00086281">
        <w:rPr>
          <w:lang w:val="en-US"/>
        </w:rPr>
        <w:t xml:space="preserve"> on soil respiration and on most of the spectral indices analyzed, finding significant differences between the two microhabitats of the two forest ecosystems.</w:t>
      </w:r>
      <w:r>
        <w:rPr>
          <w:lang w:val="en-US"/>
        </w:rPr>
        <w:t xml:space="preserve"> </w:t>
      </w:r>
      <w:r w:rsidRPr="00086281">
        <w:rPr>
          <w:lang w:val="en-US"/>
        </w:rPr>
        <w:t xml:space="preserve">On the other hand, based on the measurements taken and temperature and precipitation data, soil respiration of the two forest ecosystems has been modeled by means of linear fits with R2 values up to </w:t>
      </w:r>
      <w:r>
        <w:rPr>
          <w:lang w:val="en-US"/>
        </w:rPr>
        <w:t>0,62</w:t>
      </w:r>
      <w:r w:rsidRPr="00086281">
        <w:rPr>
          <w:lang w:val="en-US"/>
        </w:rPr>
        <w:t>. Thus, this study demonstrates the feasibility of combining different technologies (remote sensing and in situ measurements) to better understand the soil respiration of our forests in a context of climate change and management needs.</w:t>
      </w:r>
    </w:p>
    <w:p w14:paraId="12DBCFBB" w14:textId="77777777" w:rsidR="00CB7BB8" w:rsidRDefault="00CB7BB8">
      <w:pPr>
        <w:rPr>
          <w:lang w:val="en-US"/>
        </w:rPr>
      </w:pPr>
      <w:r>
        <w:rPr>
          <w:lang w:val="en-US"/>
        </w:rPr>
        <w:br w:type="page"/>
      </w:r>
    </w:p>
    <w:p w14:paraId="3BDCC10C" w14:textId="3DACC47F" w:rsidR="00A37E95" w:rsidRPr="00EC543F" w:rsidRDefault="00EC543F" w:rsidP="00DD311C">
      <w:pPr>
        <w:pStyle w:val="Ttulo1"/>
        <w:spacing w:line="276" w:lineRule="auto"/>
      </w:pPr>
      <w:bookmarkStart w:id="3" w:name="_Toc155921529"/>
      <w:r w:rsidRPr="00EC543F">
        <w:t>Aportación del estudiante</w:t>
      </w:r>
      <w:bookmarkEnd w:id="3"/>
    </w:p>
    <w:p w14:paraId="25598000" w14:textId="64CDC615" w:rsidR="00A37E95" w:rsidRDefault="00EC543F" w:rsidP="00DD311C">
      <w:pPr>
        <w:spacing w:line="276" w:lineRule="auto"/>
        <w:jc w:val="both"/>
      </w:pPr>
      <w:r>
        <w:t>El presente trabajo de fin de máster está enfocado como un proyecto de investigación de tipo científico en el que</w:t>
      </w:r>
      <w:r w:rsidR="00075D7D">
        <w:t xml:space="preserve"> </w:t>
      </w:r>
      <w:r w:rsidR="00075D7D">
        <w:t xml:space="preserve">se evalúa el efecto del resalveo </w:t>
      </w:r>
      <w:r w:rsidR="00075D7D" w:rsidRPr="00D5509B">
        <w:t xml:space="preserve">sobre la respiración del suelo en un robledal y un encinar del Parque Nacional de Sierra Nevada </w:t>
      </w:r>
      <w:r w:rsidR="00075D7D">
        <w:t>mediante una aproximación que</w:t>
      </w:r>
      <w:r w:rsidR="00075D7D">
        <w:t xml:space="preserve"> </w:t>
      </w:r>
      <w:r w:rsidR="00075D7D">
        <w:t xml:space="preserve">combina dos tecnologías diferentes, métodos de cámara </w:t>
      </w:r>
      <w:r w:rsidR="00075D7D" w:rsidRPr="00D5509B">
        <w:t xml:space="preserve">junto </w:t>
      </w:r>
      <w:r w:rsidR="00075D7D">
        <w:t>a</w:t>
      </w:r>
      <w:r w:rsidR="00075D7D" w:rsidRPr="00D5509B">
        <w:t>l análisis de</w:t>
      </w:r>
      <w:r w:rsidR="00075D7D">
        <w:t xml:space="preserve"> diversos</w:t>
      </w:r>
      <w:r w:rsidR="00075D7D" w:rsidRPr="00D5509B">
        <w:t xml:space="preserve"> índices espectrales de satélites</w:t>
      </w:r>
      <w:r w:rsidR="00075D7D">
        <w:t xml:space="preserve"> de alta resolución temporal y espacial</w:t>
      </w:r>
      <w:r w:rsidR="00075D7D">
        <w:t>. Por lo tanto, este trabajo se relaciona y queda enmarcado en la temática del máster ya que estudia el efecto de la gestión de la biodiversidad en los bosques.</w:t>
      </w:r>
    </w:p>
    <w:p w14:paraId="1D7DC420" w14:textId="3CD46322" w:rsidR="00075D7D" w:rsidRDefault="00075D7D" w:rsidP="00CF3BFB">
      <w:pPr>
        <w:spacing w:line="276" w:lineRule="auto"/>
        <w:jc w:val="both"/>
      </w:pPr>
      <w:r>
        <w:t>La aportación del estudiante a cada uno de los apartados del trabajo ha sido la siguiente:</w:t>
      </w:r>
    </w:p>
    <w:p w14:paraId="235AC4D8" w14:textId="308DA6AF" w:rsidR="00075D7D" w:rsidRDefault="00075D7D" w:rsidP="00CF3BFB">
      <w:pPr>
        <w:pStyle w:val="Prrafodelista"/>
        <w:numPr>
          <w:ilvl w:val="0"/>
          <w:numId w:val="5"/>
        </w:numPr>
        <w:spacing w:line="276" w:lineRule="auto"/>
        <w:jc w:val="both"/>
      </w:pPr>
      <w:r>
        <w:t>Diseño experimental: el diseño experimental ha sido concebido por los tutores Penélope Serrano Ortiz y Domingo Alcaraz Segura.</w:t>
      </w:r>
    </w:p>
    <w:p w14:paraId="564E1486" w14:textId="3733A54A" w:rsidR="00075D7D" w:rsidRDefault="00075D7D" w:rsidP="00CF3BFB">
      <w:pPr>
        <w:pStyle w:val="Prrafodelista"/>
        <w:numPr>
          <w:ilvl w:val="0"/>
          <w:numId w:val="5"/>
        </w:numPr>
        <w:spacing w:line="276" w:lineRule="auto"/>
        <w:jc w:val="both"/>
      </w:pPr>
      <w:r>
        <w:t xml:space="preserve">Toma de datos: los muestreos de campo han sido realizados por el técnico del grupo de trabajo Daniel Agea Plaza acompañado en ocasiones por el estudiante. La toma de datos de satélite ha sido realizada por </w:t>
      </w:r>
      <w:r w:rsidR="00A00F05">
        <w:t>Thedmer Postma.</w:t>
      </w:r>
    </w:p>
    <w:p w14:paraId="13C428CA" w14:textId="65124C44" w:rsidR="00A00F05" w:rsidRDefault="00A00F05" w:rsidP="00CF3BFB">
      <w:pPr>
        <w:pStyle w:val="Prrafodelista"/>
        <w:numPr>
          <w:ilvl w:val="0"/>
          <w:numId w:val="5"/>
        </w:numPr>
        <w:spacing w:line="276" w:lineRule="auto"/>
        <w:jc w:val="both"/>
      </w:pPr>
      <w:r>
        <w:t>Análisis de los datos: el análisis de los datos ha sido enteramente realizado por el estudiante bajo la supervisión de los tutores.</w:t>
      </w:r>
    </w:p>
    <w:p w14:paraId="3E0040A4" w14:textId="3ACE2DFF" w:rsidR="00A00F05" w:rsidRDefault="00A00F05" w:rsidP="00CF3BFB">
      <w:pPr>
        <w:pStyle w:val="Prrafodelista"/>
        <w:numPr>
          <w:ilvl w:val="0"/>
          <w:numId w:val="5"/>
        </w:numPr>
        <w:spacing w:line="276" w:lineRule="auto"/>
        <w:jc w:val="both"/>
      </w:pPr>
      <w:r>
        <w:t xml:space="preserve">Redacción de la memoria: la redacción de la memoria ha sido enteramente realizada por el estudiante y </w:t>
      </w:r>
      <w:r w:rsidR="00DD311C">
        <w:t xml:space="preserve">posteriormente </w:t>
      </w:r>
      <w:r>
        <w:t>supervisada y corregida por los tutores.</w:t>
      </w:r>
    </w:p>
    <w:p w14:paraId="7FBA38B8" w14:textId="19BE43D4" w:rsidR="00A00F05" w:rsidRDefault="00A00F05" w:rsidP="00CF3BFB">
      <w:pPr>
        <w:spacing w:line="276" w:lineRule="auto"/>
        <w:jc w:val="both"/>
      </w:pPr>
      <w:r>
        <w:t>Declaración de originalidad: el alumno Ignacio García-Berro Navarro, al firmar este trabajo de fin de máster, declara la autoría y asume la originalidad de este trabajo y la garantía de que este estudio se ha desarrollado respetando los derechos de los autores citados cuando se han utilizado sus resultados o publicaciones.</w:t>
      </w:r>
    </w:p>
    <w:p w14:paraId="3F2A63DC" w14:textId="77777777" w:rsidR="00A00F05" w:rsidRDefault="00A00F05" w:rsidP="00A00F05">
      <w:pPr>
        <w:spacing w:line="276" w:lineRule="auto"/>
        <w:jc w:val="both"/>
      </w:pPr>
    </w:p>
    <w:p w14:paraId="0747FD1F" w14:textId="77777777" w:rsidR="00A00F05" w:rsidRDefault="00A00F05" w:rsidP="00A00F05">
      <w:pPr>
        <w:spacing w:line="276" w:lineRule="auto"/>
        <w:jc w:val="both"/>
      </w:pPr>
    </w:p>
    <w:p w14:paraId="22A9CEC9" w14:textId="77777777" w:rsidR="00A00F05" w:rsidRDefault="00A00F05" w:rsidP="00A00F05">
      <w:pPr>
        <w:spacing w:line="276" w:lineRule="auto"/>
        <w:jc w:val="both"/>
      </w:pPr>
    </w:p>
    <w:p w14:paraId="1C3456F3" w14:textId="77777777" w:rsidR="00A00F05" w:rsidRDefault="00A00F05" w:rsidP="00A00F05">
      <w:pPr>
        <w:spacing w:line="276" w:lineRule="auto"/>
        <w:jc w:val="both"/>
      </w:pPr>
    </w:p>
    <w:p w14:paraId="38B10F1D" w14:textId="77777777" w:rsidR="00A00F05" w:rsidRDefault="00A00F05" w:rsidP="00A00F05">
      <w:pPr>
        <w:spacing w:line="276" w:lineRule="auto"/>
        <w:jc w:val="both"/>
      </w:pPr>
    </w:p>
    <w:p w14:paraId="696B2AB8" w14:textId="77777777" w:rsidR="00A00F05" w:rsidRDefault="00A00F05" w:rsidP="00A00F05">
      <w:pPr>
        <w:spacing w:line="276" w:lineRule="auto"/>
        <w:jc w:val="both"/>
      </w:pPr>
    </w:p>
    <w:p w14:paraId="33ADAE1B" w14:textId="77777777" w:rsidR="00A00F05" w:rsidRDefault="00A00F05" w:rsidP="00A00F05">
      <w:pPr>
        <w:spacing w:line="276" w:lineRule="auto"/>
        <w:jc w:val="both"/>
      </w:pPr>
    </w:p>
    <w:p w14:paraId="119EBB08" w14:textId="77777777" w:rsidR="00A00F05" w:rsidRDefault="00A00F05" w:rsidP="00A00F05">
      <w:pPr>
        <w:spacing w:line="276" w:lineRule="auto"/>
        <w:jc w:val="both"/>
      </w:pPr>
    </w:p>
    <w:p w14:paraId="23307B62" w14:textId="77777777" w:rsidR="00A00F05" w:rsidRDefault="00A00F05" w:rsidP="00A00F05">
      <w:pPr>
        <w:spacing w:line="276" w:lineRule="auto"/>
        <w:jc w:val="both"/>
      </w:pPr>
    </w:p>
    <w:p w14:paraId="380CBE7D" w14:textId="614015E0" w:rsidR="00A00F05" w:rsidRPr="00EC543F" w:rsidRDefault="00A00F05" w:rsidP="00A00F05">
      <w:pPr>
        <w:spacing w:line="276" w:lineRule="auto"/>
        <w:jc w:val="right"/>
      </w:pPr>
      <w:r>
        <w:t>Barcelona, 12 de enero de 2024</w:t>
      </w:r>
    </w:p>
    <w:p w14:paraId="211DD52B" w14:textId="1CA90475" w:rsidR="00A37E95" w:rsidRPr="00EC543F" w:rsidRDefault="00A37E95" w:rsidP="00A37E95">
      <w:pPr>
        <w:spacing w:line="276" w:lineRule="auto"/>
        <w:jc w:val="both"/>
      </w:pPr>
    </w:p>
    <w:p w14:paraId="7233B90E" w14:textId="77777777" w:rsidR="00A37E95" w:rsidRPr="00EC543F" w:rsidRDefault="00A37E95" w:rsidP="00A37E95">
      <w:pPr>
        <w:spacing w:line="276" w:lineRule="auto"/>
        <w:jc w:val="both"/>
        <w:rPr>
          <w:rFonts w:eastAsiaTheme="majorEastAsia" w:cstheme="majorBidi"/>
          <w:b/>
          <w:szCs w:val="32"/>
          <w:u w:val="single"/>
        </w:rPr>
      </w:pPr>
      <w:r w:rsidRPr="00EC543F">
        <w:br w:type="page"/>
      </w:r>
    </w:p>
    <w:p w14:paraId="7EA18F1D" w14:textId="411C3540" w:rsidR="00B931C1" w:rsidRPr="00BD798C" w:rsidRDefault="00BD798C" w:rsidP="00A16543">
      <w:pPr>
        <w:pStyle w:val="Ttulo1"/>
        <w:spacing w:line="276" w:lineRule="auto"/>
        <w:jc w:val="both"/>
      </w:pPr>
      <w:bookmarkStart w:id="4" w:name="_Toc155921530"/>
      <w:r w:rsidRPr="00BD798C">
        <w:t>1.</w:t>
      </w:r>
      <w:r>
        <w:t xml:space="preserve"> </w:t>
      </w:r>
      <w:r w:rsidR="000855A8" w:rsidRPr="00BD798C">
        <w:t>Introducción</w:t>
      </w:r>
      <w:bookmarkEnd w:id="4"/>
    </w:p>
    <w:p w14:paraId="16FC3902" w14:textId="6A9F1D3F" w:rsidR="000E4646" w:rsidRDefault="00954924" w:rsidP="00A16543">
      <w:pPr>
        <w:spacing w:line="276" w:lineRule="auto"/>
        <w:jc w:val="both"/>
      </w:pPr>
      <w:r>
        <w:t xml:space="preserve">Actualmente, vivimos en un contexto de cambio </w:t>
      </w:r>
      <w:r w:rsidR="007167BC">
        <w:t xml:space="preserve">climático </w:t>
      </w:r>
      <w:r>
        <w:t>provocado por el aumento de las temperaturas a causa de la emisión de gases de efecto invernadero como el dióxido de carbono (CO</w:t>
      </w:r>
      <w:r w:rsidRPr="00EC543F">
        <w:rPr>
          <w:vertAlign w:val="subscript"/>
        </w:rPr>
        <w:t>2</w:t>
      </w:r>
      <w:r>
        <w:t>)</w:t>
      </w:r>
      <w:r w:rsidR="004663F2">
        <w:t xml:space="preserve"> </w:t>
      </w:r>
      <w:r w:rsidR="004663F2" w:rsidRPr="004663F2">
        <w:fldChar w:fldCharType="begin"/>
      </w:r>
      <w:r w:rsidR="00EE0772">
        <w:instrText xml:space="preserve"> ADDIN ZOTERO_ITEM CSL_CITATION {"citationID":"8BqtMKS9","properties":{"formattedCitation":"(Friedlingstein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4663F2" w:rsidRPr="004663F2">
        <w:fldChar w:fldCharType="separate"/>
      </w:r>
      <w:r w:rsidR="001B2C9B" w:rsidRPr="001B2C9B">
        <w:rPr>
          <w:rFonts w:ascii="Calibri" w:hAnsi="Calibri" w:cs="Calibri"/>
          <w:kern w:val="0"/>
          <w:szCs w:val="24"/>
        </w:rPr>
        <w:t>(Friedlingstein et al. 2022)</w:t>
      </w:r>
      <w:r w:rsidR="004663F2" w:rsidRPr="004663F2">
        <w:fldChar w:fldCharType="end"/>
      </w:r>
      <w:r w:rsidRPr="004663F2">
        <w:t>.</w:t>
      </w:r>
      <w:r>
        <w:t xml:space="preserve"> La concentración de este gas en </w:t>
      </w:r>
      <w:r w:rsidR="00073DE8">
        <w:t>la atm</w:t>
      </w:r>
      <w:r w:rsidR="007167BC">
        <w:t>ó</w:t>
      </w:r>
      <w:r w:rsidR="00073DE8">
        <w:t>sfera</w:t>
      </w:r>
      <w:r>
        <w:t xml:space="preserve"> ha aumentado desde aproximadamente 278 partes por millón (ppm) en 1750</w:t>
      </w:r>
      <w:r w:rsidR="004663F2">
        <w:t xml:space="preserve"> </w:t>
      </w:r>
      <w:r w:rsidR="004663F2">
        <w:fldChar w:fldCharType="begin"/>
      </w:r>
      <w:r w:rsidR="00D82D5E">
        <w:instrText xml:space="preserve"> ADDIN ZOTERO_ITEM CSL_CITATION {"citationID":"vK4lK16j","properties":{"formattedCitation":"(Canadell et\\uc0\\u160{}al. 2023)","plainCitation":"(Canadell et al. 2023)","noteIndex":0},"citationItems":[{"id":261,"uris":["http://zotero.org/users/11290019/items/5ZSZUHEN"],"itemData":{"id":261,"type":"book","abstract":"The Working Group I contribution to the Sixth Assessment Report of the Intergovernmental Panel on Climate Change (IPCC) provides a comprehensive assessment of the physical science basis of climate change. It considers in situ and remote observations; paleoclimate information; understanding of climate drivers and physical, chemical, and biological processes and feedbacks; global and regional climate modelling; advances in methods of analyses; and insights from climate services. It assesses the current state of the climate; human influence on climate in all regions; future climate change including sea level rise; global warming effects including extremes; climate information for risk assessment and regional adaptation; limiting climate change by reaching net zero carbon dioxide emissions and reducing other greenhouse gas emissions; and benefits for air quality. The report serves policymakers, decision makers, stakeholders, and all interested parties with the latest policy-relevant information on climate change. Available as Open Access on Cambridge Core.","edition":"1","ISBN":"978-1-00-915789-6","language":"en","note":"DOI: 10.1017/9781009157896","publisher":"Cambridge University Press","source":"DOI.org (Crossref)","title":"Climate Change 2021 – The Physical Science Basis: Working Group I Contribution to the Sixth Assessment Report of the Intergovernmental Panel on Climate Change","title-short":"Climate Change 2021 – The Physical Science Basis","URL":"https://www.cambridge.org/core/product/identifier/9781009157896/type/book","author":[{"family":"Canadell","given":"Josep G."},{"family":"Monteiro","given":"Pedro M.S"},{"family":"Costa","given":"Marcos H. (Brazil)"},{"family":"(Brazil), Leticia Cotrim da Cunha (Brazil), Peter M.  Cox (United Kingdom), Alexey V. Eliseev (Russian Federation), Stephanie Henson (United Kingdom), Masao Ishii (Japan), Samuel Jaccard (Switzerland), Charles Koven (United States of America), Annalea Lohila (Finland), Prabir K.  Patra (Japan/India), Shilong Piao (China), Joeri Rogelj (United Kingdom/Belgium), Stephen Syampungani (Zambia), Sönke Zaehle (Germany), Kirsten Zickfeld (Canada/Germany)","given":""}],"accessed":{"date-parts":[["2023",7,13]]},"issued":{"date-parts":[["2023",7,6]]}}}],"schema":"https://github.com/citation-style-language/schema/raw/master/csl-citation.json"} </w:instrText>
      </w:r>
      <w:r w:rsidR="004663F2">
        <w:fldChar w:fldCharType="separate"/>
      </w:r>
      <w:r w:rsidR="001B2C9B" w:rsidRPr="001B2C9B">
        <w:rPr>
          <w:rFonts w:ascii="Calibri" w:hAnsi="Calibri" w:cs="Calibri"/>
          <w:kern w:val="0"/>
          <w:szCs w:val="24"/>
        </w:rPr>
        <w:t>(Canadell et al. 2023)</w:t>
      </w:r>
      <w:r w:rsidR="004663F2">
        <w:fldChar w:fldCharType="end"/>
      </w:r>
      <w:r>
        <w:t>, durante los inicios de la revolución industrial, hasta las 414</w:t>
      </w:r>
      <w:r w:rsidR="00073DE8">
        <w:t xml:space="preserve"> ppm en 2021 </w:t>
      </w:r>
      <w:r w:rsidR="004663F2">
        <w:fldChar w:fldCharType="begin"/>
      </w:r>
      <w:r w:rsidR="00EE0772">
        <w:instrText xml:space="preserve"> ADDIN ZOTERO_ITEM CSL_CITATION {"citationID":"83lXbD4t","properties":{"formattedCitation":"(Dlugokencky and Tans, P 2022)","plainCitation":"(Dlugokencky and Tans, P 2022)","noteIndex":0},"citationItems":[{"id":250,"uris":["http://zotero.org/users/11290019/items/D55NMAYZ"],"itemData":{"id":250,"type":"article-journal","title":"Trends in atmospheric carbon dioxide, National Oceanic and Atmospheric Administration, Global Monitoring Laboratory (NOAA/GML)","URL":"http://www.gml.noaa.gov/gmd/ccgg/trends/global.html","author":[{"literal":"Dlugokencky and Tans, P"}],"issued":{"date-parts":[["2022"]]}}}],"schema":"https://github.com/citation-style-language/schema/raw/master/csl-citation.json"} </w:instrText>
      </w:r>
      <w:r w:rsidR="004663F2">
        <w:fldChar w:fldCharType="separate"/>
      </w:r>
      <w:r w:rsidR="001B2C9B" w:rsidRPr="001B2C9B">
        <w:rPr>
          <w:rFonts w:ascii="Calibri" w:hAnsi="Calibri" w:cs="Calibri"/>
        </w:rPr>
        <w:t>(Dlugokencky and Tans, P 2022)</w:t>
      </w:r>
      <w:r w:rsidR="004663F2">
        <w:fldChar w:fldCharType="end"/>
      </w:r>
      <w:r w:rsidR="00073DE8">
        <w:t>. Antes de la revolución industrial, el aumento de los niveles de CO</w:t>
      </w:r>
      <w:r w:rsidR="00073DE8" w:rsidRPr="00EC543F">
        <w:rPr>
          <w:vertAlign w:val="subscript"/>
        </w:rPr>
        <w:t>2</w:t>
      </w:r>
      <w:r w:rsidR="00073DE8">
        <w:t xml:space="preserve"> atmosférico se daba principalmente por las emisiones que causaban la deforestación y el cambio de uso del suelo</w:t>
      </w:r>
      <w:r w:rsidR="007338C1">
        <w:t xml:space="preserve"> </w:t>
      </w:r>
      <w:r w:rsidR="007338C1">
        <w:fldChar w:fldCharType="begin"/>
      </w:r>
      <w:r w:rsidR="00D82D5E">
        <w:instrText xml:space="preserve"> ADDIN ZOTERO_ITEM CSL_CITATION {"citationID":"jj6WZJRI","properties":{"formattedCitation":"(Gulev et\\uc0\\u160{}al. 2023)","plainCitation":"(Gulev et al. 2023)","noteIndex":0},"citationItems":[{"id":266,"uris":["http://zotero.org/users/11290019/items/8NF4E6BN"],"itemData":{"id":266,"type":"book","abstract":"The Working Group I contribution to the Sixth Assessment Report of the Intergovernmental Panel on Climate Change (IPCC) provides a comprehensive assessment of the physical science basis of climate change. It considers in situ and remote observations; paleoclimate information; understanding of climate drivers and physical, chemical, and biological processes and feedbacks; global and regional climate modelling; advances in methods of analyses; and insights from climate services. It assesses the current state of the climate; human influence on climate in all regions; future climate change including sea level rise; global warming effects including extremes; climate information for risk assessment and regional adaptation; limiting climate change by reaching net zero carbon dioxide emissions and reducing other greenhouse gas emissions; and benefits for air quality. The report serves policymakers, decision makers, stakeholders, and all interested parties with the latest policy-relevant information on climate change. Available as Open Access on Cambridge Core.","edition":"1","ISBN":"978-1-00-915789-6","language":"en","note":"DOI: 10.1017/9781009157896","publisher":"Cambridge University Press","source":"DOI.org (Crossref)","title":"Climate Change 2021 – The Physical Science Basis: Working Group I Contribution to the Sixth Assessment Report of the Intergovernmental Panel on Climate Change","title-short":"Climate Change 2021 – The Physical Science Basis","URL":"https://www.cambridge.org/core/product/identifier/9781009157896/type/book","author":[{"family":"Gulev","given":"Sergey K."},{"family":"Thorne","given":"Peter W."},{"family":"Ahn","given":"Jhino"},{"family":"Dentener","given":"Frank J."},{"literal":"Catia M. Domingues (Australia, United Kingdom/Brazil), Sebastian Gerland (Norway/Germany), Daoyi Gong (China), Darrell S. Kaufman (United States of America), Hyacinth C. Nnamchi (Nigeria, Germany/Nigeria), Johannes Quaas (Germany), Juan A. Rivera (Argentina), Shubha Sathyendranath (United Kingdom/ Canada, Overseas citizen of India, United Kingdom), Sharon L. Smith (Canada), Blair Trewin (Australia), Karina von Schuckmann (France/Germany), Russell S. Vose (United States of America)"}],"accessed":{"date-parts":[["2023",7,13]]},"issued":{"date-parts":[["2023",7,6]]}}}],"schema":"https://github.com/citation-style-language/schema/raw/master/csl-citation.json"} </w:instrText>
      </w:r>
      <w:r w:rsidR="007338C1">
        <w:fldChar w:fldCharType="separate"/>
      </w:r>
      <w:r w:rsidR="001B2C9B" w:rsidRPr="001B2C9B">
        <w:rPr>
          <w:rFonts w:ascii="Calibri" w:hAnsi="Calibri" w:cs="Calibri"/>
          <w:kern w:val="0"/>
          <w:szCs w:val="24"/>
        </w:rPr>
        <w:t>(Gulev et al. 2023)</w:t>
      </w:r>
      <w:r w:rsidR="007338C1">
        <w:fldChar w:fldCharType="end"/>
      </w:r>
      <w:r w:rsidR="00073DE8">
        <w:t xml:space="preserve">, pero </w:t>
      </w:r>
      <w:r w:rsidR="000E4646">
        <w:t>a partir de 1950 las</w:t>
      </w:r>
      <w:r w:rsidR="00073DE8">
        <w:t xml:space="preserve"> emisiones procedentes de los combustibles fósiles se convirtieron en la principal fuente de gases de efecto invernadero y su parte proporcional no ha hecho más que aumentar hasta el presente</w:t>
      </w:r>
      <w:r w:rsidR="007338C1">
        <w:t xml:space="preserve"> </w:t>
      </w:r>
      <w:r w:rsidR="007338C1">
        <w:fldChar w:fldCharType="begin"/>
      </w:r>
      <w:r w:rsidR="007338C1">
        <w:instrText xml:space="preserve"> ADDIN ZOTERO_ITEM CSL_CITATION {"citationID":"fug5Zcgz","properties":{"formattedCitation":"(Friedlingstein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7338C1">
        <w:fldChar w:fldCharType="separate"/>
      </w:r>
      <w:r w:rsidR="001B2C9B" w:rsidRPr="001B2C9B">
        <w:rPr>
          <w:rFonts w:ascii="Calibri" w:hAnsi="Calibri" w:cs="Calibri"/>
          <w:kern w:val="0"/>
          <w:szCs w:val="24"/>
        </w:rPr>
        <w:t>(Friedlingstein et al. 2022)</w:t>
      </w:r>
      <w:r w:rsidR="007338C1">
        <w:fldChar w:fldCharType="end"/>
      </w:r>
      <w:r w:rsidR="00073DE8">
        <w:t>.</w:t>
      </w:r>
      <w:r w:rsidR="000E4646">
        <w:t xml:space="preserve"> Estas emisiones antropogénicas </w:t>
      </w:r>
      <w:r w:rsidR="007167BC">
        <w:t>afectan</w:t>
      </w:r>
      <w:r w:rsidR="000E4646">
        <w:t xml:space="preserve"> </w:t>
      </w:r>
      <w:r w:rsidR="007167BC">
        <w:t>al</w:t>
      </w:r>
      <w:r w:rsidR="000E4646" w:rsidRPr="000E4646">
        <w:t xml:space="preserve"> ciclo natural</w:t>
      </w:r>
      <w:r w:rsidR="00660A9B">
        <w:t xml:space="preserve"> y global</w:t>
      </w:r>
      <w:r w:rsidR="000E4646" w:rsidRPr="000E4646">
        <w:t xml:space="preserve"> del carbono que </w:t>
      </w:r>
      <w:r w:rsidR="007167BC">
        <w:t>circula</w:t>
      </w:r>
      <w:r w:rsidR="000E4646" w:rsidRPr="000E4646">
        <w:t xml:space="preserve"> entre los reservorios de la atmósfera, el océano y la biosfera terrestre en escalas de tiempo que van de subdiarias a milenarias, mientras que los intercambios con los reservorios geológicos se producen en escalas de tiempo </w:t>
      </w:r>
      <w:r w:rsidR="00660A9B">
        <w:t xml:space="preserve">aún </w:t>
      </w:r>
      <w:r w:rsidR="000E4646" w:rsidRPr="000E4646">
        <w:t>más largas</w:t>
      </w:r>
      <w:r w:rsidR="000E4646">
        <w:t xml:space="preserve"> </w:t>
      </w:r>
      <w:r w:rsidR="007338C1">
        <w:fldChar w:fldCharType="begin"/>
      </w:r>
      <w:r w:rsidR="007338C1">
        <w:instrText xml:space="preserve"> ADDIN ZOTERO_ITEM CSL_CITATION {"citationID":"wwO5iUhu","properties":{"formattedCitation":"(Archer et\\uc0\\u160{}al. 2009)","plainCitation":"(Archer et al. 2009)","noteIndex":0},"citationItems":[{"id":260,"uris":["http://zotero.org/users/11290019/items/QBMGMQ3H"],"itemData":{"id":260,"type":"article-journal","abstract":"CO2 released from combustion of fossil fuels equilibrates among the various carbon reservoirs of the atmosphere, the ocean, and the terrestrial biosphere on timescales of a few centuries. However, a sizeable fraction of the CO2 remains in the atmosphere, awaiting a return to the solid earth by much slower weathering processes and deposition of CaCO3. Common measures of the atmospheric lifetime of CO2, including the e-folding time scale, disregard the long tail. Its neglect in the calculation of global warming potentials leads many to underestimate the longevity of anthropogenic global warming. Here, we review the past literature on the atmospheric lifetime of fossil fuel CO2 and its impact on climate, and we present initial results from a model intercomparison project on this topic. The models agree that 20–35% of the CO2 remains in the atmosphere after equilibration with the ocean (2–20 centuries). Neutralization by CaCO3 draws the airborne fraction down further on timescales of 3 to 7 kyr.","container-title":"Annual Review of Earth and Planetary Sciences","DOI":"10.1146/annurev.earth.031208.100206","ISSN":"0084-6597, 1545-4495","issue":"1","journalAbbreviation":"Annu. Rev. Earth Planet. Sci.","language":"en","page":"117-134","source":"DOI.org (Crossref)","title":"Atmospheric Lifetime of Fossil Fuel Carbon Dioxide","volume":"37","author":[{"family":"Archer","given":"David"},{"family":"Eby","given":"Michael"},{"family":"Brovkin","given":"Victor"},{"family":"Ridgwell","given":"Andy"},{"family":"Cao","given":"Long"},{"family":"Mikolajewicz","given":"Uwe"},{"family":"Caldeira","given":"Ken"},{"family":"Matsumoto","given":"Katsumi"},{"family":"Munhoven","given":"Guy"},{"family":"Montenegro","given":"Alvaro"},{"family":"Tokos","given":"Kathy"}],"issued":{"date-parts":[["2009",5,1]]}}}],"schema":"https://github.com/citation-style-language/schema/raw/master/csl-citation.json"} </w:instrText>
      </w:r>
      <w:r w:rsidR="007338C1">
        <w:fldChar w:fldCharType="separate"/>
      </w:r>
      <w:r w:rsidR="001B2C9B" w:rsidRPr="001B2C9B">
        <w:rPr>
          <w:rFonts w:ascii="Calibri" w:hAnsi="Calibri" w:cs="Calibri"/>
          <w:kern w:val="0"/>
          <w:szCs w:val="24"/>
        </w:rPr>
        <w:t>(Archer et al. 2009)</w:t>
      </w:r>
      <w:r w:rsidR="007338C1">
        <w:fldChar w:fldCharType="end"/>
      </w:r>
      <w:r w:rsidR="007338C1">
        <w:t>.</w:t>
      </w:r>
      <w:r w:rsidR="000E4646">
        <w:t xml:space="preserve"> </w:t>
      </w:r>
      <w:r w:rsidR="000E4646" w:rsidRPr="000E4646">
        <w:t xml:space="preserve">La evaluación precisa de </w:t>
      </w:r>
      <w:r w:rsidR="00660A9B">
        <w:t>estas</w:t>
      </w:r>
      <w:r w:rsidR="000E4646" w:rsidRPr="000E4646">
        <w:t xml:space="preserve"> emisiones y su redistribución entre </w:t>
      </w:r>
      <w:r w:rsidR="00660A9B">
        <w:t>los diferentes reservorios</w:t>
      </w:r>
      <w:r w:rsidR="000E4646" w:rsidRPr="000E4646">
        <w:t xml:space="preserve"> en un</w:t>
      </w:r>
      <w:r w:rsidR="00660A9B">
        <w:t xml:space="preserve"> contexto de</w:t>
      </w:r>
      <w:r w:rsidR="000E4646" w:rsidRPr="000E4646">
        <w:t xml:space="preserve"> </w:t>
      </w:r>
      <w:r w:rsidR="00660A9B">
        <w:t>cambio global</w:t>
      </w:r>
      <w:r w:rsidR="000E4646" w:rsidRPr="000E4646">
        <w:t xml:space="preserve"> es fundamental para comprender mejor el ciclo global del carbono y </w:t>
      </w:r>
      <w:r w:rsidR="00660A9B">
        <w:t xml:space="preserve">poder </w:t>
      </w:r>
      <w:r w:rsidR="000E4646" w:rsidRPr="000E4646">
        <w:t>proyectar el cambio climático futuro</w:t>
      </w:r>
      <w:r w:rsidR="00660A9B">
        <w:t xml:space="preserve"> </w:t>
      </w:r>
      <w:r w:rsidR="007338C1">
        <w:fldChar w:fldCharType="begin"/>
      </w:r>
      <w:r w:rsidR="007338C1">
        <w:instrText xml:space="preserve"> ADDIN ZOTERO_ITEM CSL_CITATION {"citationID":"DU53YXzA","properties":{"formattedCitation":"(Friedlingstein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7338C1">
        <w:fldChar w:fldCharType="separate"/>
      </w:r>
      <w:r w:rsidR="001B2C9B" w:rsidRPr="001B2C9B">
        <w:rPr>
          <w:rFonts w:ascii="Calibri" w:hAnsi="Calibri" w:cs="Calibri"/>
          <w:kern w:val="0"/>
          <w:szCs w:val="24"/>
        </w:rPr>
        <w:t>(Friedlingstein et al. 2022)</w:t>
      </w:r>
      <w:r w:rsidR="007338C1">
        <w:fldChar w:fldCharType="end"/>
      </w:r>
      <w:r w:rsidR="000E4646" w:rsidRPr="000E4646">
        <w:t>.</w:t>
      </w:r>
    </w:p>
    <w:p w14:paraId="6523C3BD" w14:textId="43011D83" w:rsidR="00A16071" w:rsidRDefault="00A16071" w:rsidP="00A16543">
      <w:pPr>
        <w:spacing w:line="276" w:lineRule="auto"/>
        <w:jc w:val="both"/>
      </w:pPr>
      <w:r>
        <w:t>Los ecosistemas terrestres juegan un papel muy importante en el ciclo del carbono ya que es donde se producen gran parte de los procesos de intercambio de carbono dando lugar a una absorción del 30% de las emisiones de CO</w:t>
      </w:r>
      <w:r w:rsidRPr="00EC543F">
        <w:rPr>
          <w:vertAlign w:val="subscript"/>
        </w:rPr>
        <w:t>2</w:t>
      </w:r>
      <w:r>
        <w:t xml:space="preserve"> antropogénicas </w:t>
      </w:r>
      <w:r w:rsidR="00E64720">
        <w:fldChar w:fldCharType="begin"/>
      </w:r>
      <w:r w:rsidR="00E64720">
        <w:instrText xml:space="preserve"> ADDIN ZOTERO_ITEM CSL_CITATION {"citationID":"oJ0NOehy","properties":{"formattedCitation":"(Friedlingstein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64720">
        <w:fldChar w:fldCharType="separate"/>
      </w:r>
      <w:r w:rsidR="001B2C9B" w:rsidRPr="001B2C9B">
        <w:rPr>
          <w:rFonts w:ascii="Calibri" w:hAnsi="Calibri" w:cs="Calibri"/>
          <w:kern w:val="0"/>
          <w:szCs w:val="24"/>
        </w:rPr>
        <w:t>(Friedlingstein et al. 2022)</w:t>
      </w:r>
      <w:r w:rsidR="00E64720">
        <w:fldChar w:fldCharType="end"/>
      </w:r>
      <w:r>
        <w:t>.</w:t>
      </w:r>
      <w:r w:rsidRPr="00A16071">
        <w:t xml:space="preserve"> La capacidad de</w:t>
      </w:r>
      <w:r>
        <w:t xml:space="preserve"> los</w:t>
      </w:r>
      <w:r w:rsidRPr="00A16071">
        <w:t xml:space="preserve"> ecosistema</w:t>
      </w:r>
      <w:r>
        <w:t>s</w:t>
      </w:r>
      <w:r w:rsidRPr="00A16071">
        <w:t xml:space="preserve"> terrestre para absorber CO</w:t>
      </w:r>
      <w:r w:rsidRPr="00EC543F">
        <w:rPr>
          <w:vertAlign w:val="subscript"/>
        </w:rPr>
        <w:t>2</w:t>
      </w:r>
      <w:r w:rsidRPr="00A16071">
        <w:t xml:space="preserve"> viene determinada por el intercambio neto de CO</w:t>
      </w:r>
      <w:r w:rsidRPr="00EC543F">
        <w:rPr>
          <w:vertAlign w:val="subscript"/>
        </w:rPr>
        <w:t>2</w:t>
      </w:r>
      <w:r w:rsidRPr="00A16071">
        <w:t xml:space="preserve"> entre la tierra y la atmósfera (NEE), que es el equilibrio entre la productividad primaria bruta (GPP, absorción de CO</w:t>
      </w:r>
      <w:r w:rsidRPr="00EC543F">
        <w:rPr>
          <w:vertAlign w:val="subscript"/>
        </w:rPr>
        <w:t>2</w:t>
      </w:r>
      <w:r w:rsidRPr="00A16071">
        <w:t xml:space="preserve"> por el ecosistema) y la respiración del ecosistema (RE, liberación de CO</w:t>
      </w:r>
      <w:r w:rsidRPr="00EC543F">
        <w:rPr>
          <w:vertAlign w:val="subscript"/>
        </w:rPr>
        <w:t>2</w:t>
      </w:r>
      <w:r w:rsidRPr="00A16071">
        <w:t xml:space="preserve"> por el ecosistema) </w:t>
      </w:r>
      <w:r w:rsidR="00E64720">
        <w:fldChar w:fldCharType="begin"/>
      </w:r>
      <w:r w:rsidR="00E64720">
        <w:instrText xml:space="preserve"> ADDIN ZOTERO_ITEM CSL_CITATION {"citationID":"LtzytYR2","properties":{"formattedCitation":"(Chapin et\\uc0\\u160{}al. 2006)","plainCitation":"(Chapin et al. 2006)","noteIndex":0},"citationItems":[{"id":303,"uris":["http://zotero.org/users/11290019/items/M2HLP5AQ"],"itemData":{"id":303,"type":"article-journal","container-title":"Ecosystems","DOI":"10.1007/s10021-005-0105-7","ISSN":"1432-9840, 1435-0629","issue":"7","journalAbbreviation":"Ecosystems","language":"en","page":"1041-1050","source":"DOI.org (Crossref)","title":"Reconciling Carbon-cycle Concepts, Terminology, and Methods","volume":"9","author":[{"family":"Chapin","given":"F. S."},{"family":"Woodwell","given":"G. M."},{"family":"Randerson","given":"J. T."},{"family":"Rastetter","given":"E. B."},{"family":"Lovett","given":"G. M."},{"family":"Baldocchi","given":"D. D."},{"family":"Clark","given":"D. A."},{"family":"Harmon","given":"M. E."},{"family":"Schimel","given":"D. S."},{"family":"Valentini","given":"R."},{"family":"Wirth","given":"C."},{"family":"Aber","given":"J. D."},{"family":"Cole","given":"J. J."},{"family":"Goulden","given":"M. L."},{"family":"Harden","given":"J. W."},{"family":"Heimann","given":"M."},{"family":"Howarth","given":"R. W."},{"family":"Matson","given":"P. A."},{"family":"McGuire","given":"A. D."},{"family":"Melillo","given":"J. M."},{"family":"Mooney","given":"H. A."},{"family":"Neff","given":"J. C."},{"family":"Houghton","given":"R. A."},{"family":"Pace","given":"M. L."},{"family":"Ryan","given":"M. G."},{"family":"Running","given":"S. W."},{"family":"Sala","given":"O. E."},{"family":"Schlesinger","given":"W. H."},{"family":"Schulze","given":"E.-D."}],"issued":{"date-parts":[["2006",11]]}}}],"schema":"https://github.com/citation-style-language/schema/raw/master/csl-citation.json"} </w:instrText>
      </w:r>
      <w:r w:rsidR="00E64720">
        <w:fldChar w:fldCharType="separate"/>
      </w:r>
      <w:r w:rsidR="001B2C9B" w:rsidRPr="001B2C9B">
        <w:rPr>
          <w:rFonts w:ascii="Calibri" w:hAnsi="Calibri" w:cs="Calibri"/>
          <w:kern w:val="0"/>
          <w:szCs w:val="24"/>
        </w:rPr>
        <w:t>(Chapin et al. 2006)</w:t>
      </w:r>
      <w:r w:rsidR="00E64720">
        <w:fldChar w:fldCharType="end"/>
      </w:r>
      <w:r w:rsidR="001A4AAC">
        <w:t xml:space="preserve"> y</w:t>
      </w:r>
      <w:r>
        <w:t xml:space="preserve">  presenta una gran variabilidad espacial a lo largo del planeta</w:t>
      </w:r>
      <w:r w:rsidR="00A16C73">
        <w:t xml:space="preserve"> </w:t>
      </w:r>
      <w:r w:rsidR="00E64720">
        <w:fldChar w:fldCharType="begin"/>
      </w:r>
      <w:r w:rsidR="00E64720">
        <w:instrText xml:space="preserve"> ADDIN ZOTERO_ITEM CSL_CITATION {"citationID":"60ta2hYo","properties":{"formattedCitation":"(Zhou et\\uc0\\u160{}al. 2021)","plainCitation":"(Zhou et al. 2021)","noteIndex":0},"citationItems":[{"id":257,"uris":["http://zotero.org/users/11290019/items/D9E9RQMI"],"itemData":{"id":257,"type":"article-journal","container-title":"Agricultural and Forest Meteorology","DOI":"10.1016/j.agrformet.2021.108506","ISSN":"01681923","journalAbbreviation":"Agricultural and Forest Meteorology","language":"en","page":"108506","source":"DOI.org (Crossref)","title":"Relative importance of climatic variables, soil properties and plant traits to spatial variability in net CO2 exchange across global forests and grasslands","volume":"307","author":[{"family":"Zhou","given":"Huimin"},{"family":"Shao","given":"Junjiong"},{"family":"Liu","given":"Huiying"},{"family":"Du","given":"Zhenggang"},{"family":"Zhou","given":"Lingyan"},{"family":"Liu","given":"Ruiqiang"},{"family":"Bernhofer","given":"Christian"},{"family":"Grünwald","given":"Thomas"},{"family":"Dušek","given":"Jiří"},{"family":"Montagnani","given":"Leonardo"},{"family":"Tagesson","given":"Torbern"},{"family":"Black","given":"Thomas Andrew"},{"family":"Jassal","given":"Rachhpal"},{"family":"Woodgate","given":"William"},{"family":"Biraud","given":"Sébastien"},{"family":"Varlagin","given":"Andrej"},{"family":"Mammarella","given":"Ivan"},{"family":"Gharun","given":"Mana"},{"family":"Shekhar","given":"Ankit"},{"family":"Buchmann","given":"Nina"},{"family":"Manco","given":"Antonio"},{"family":"Magliulo","given":"Enzo"},{"family":"Billesbach","given":"Dave"},{"family":"Silberstein","given":"Richard P."},{"family":"Ohta","given":"Takeshi"},{"family":"Yu","given":"Guirui"},{"family":"Chen","given":"Zhi"},{"family":"Zhang","given":"Yiping"},{"family":"Zhou","given":"Xuhui"}],"issued":{"date-parts":[["2021",9]]}}}],"schema":"https://github.com/citation-style-language/schema/raw/master/csl-citation.json"} </w:instrText>
      </w:r>
      <w:r w:rsidR="00E64720">
        <w:fldChar w:fldCharType="separate"/>
      </w:r>
      <w:r w:rsidR="001B2C9B" w:rsidRPr="001B2C9B">
        <w:rPr>
          <w:rFonts w:ascii="Calibri" w:hAnsi="Calibri" w:cs="Calibri"/>
          <w:kern w:val="0"/>
          <w:szCs w:val="24"/>
        </w:rPr>
        <w:t>(Zhou et al. 2021)</w:t>
      </w:r>
      <w:r w:rsidR="00E64720">
        <w:fldChar w:fldCharType="end"/>
      </w:r>
      <w:r w:rsidRPr="00A16071">
        <w:t>.</w:t>
      </w:r>
      <w:r w:rsidR="001A4AAC">
        <w:t xml:space="preserve"> Este último proceso, la respiración del ecosistema y, concretamente, la respiración del suelo es uno de los elementos clave en el ciclo de carbono</w:t>
      </w:r>
      <w:r w:rsidR="00A16C73">
        <w:t xml:space="preserve"> ya que por un lado, los suelos globales almacenan el doble de carbono que la atm</w:t>
      </w:r>
      <w:r w:rsidR="007167BC">
        <w:t>ó</w:t>
      </w:r>
      <w:r w:rsidR="00A16C73">
        <w:t>sfera, y, por otro lado, la retroalimentación ecosistémica positiva</w:t>
      </w:r>
      <w:r w:rsidR="00341708">
        <w:t xml:space="preserve"> de las emisiones de CO</w:t>
      </w:r>
      <w:r w:rsidR="00341708" w:rsidRPr="00EC543F">
        <w:rPr>
          <w:vertAlign w:val="subscript"/>
        </w:rPr>
        <w:t>2</w:t>
      </w:r>
      <w:r w:rsidR="00A16C73">
        <w:t xml:space="preserve"> que se puede dar a través de la respiración del suelo es muy importante para las proyecciones futuras de las concentraciones atmosféricas de CO</w:t>
      </w:r>
      <w:r w:rsidR="00A16C73" w:rsidRPr="00EC543F">
        <w:rPr>
          <w:vertAlign w:val="subscript"/>
        </w:rPr>
        <w:t>2</w:t>
      </w:r>
      <w:r w:rsidR="00722650">
        <w:t xml:space="preserve"> </w:t>
      </w:r>
      <w:r w:rsidR="00722650">
        <w:fldChar w:fldCharType="begin"/>
      </w:r>
      <w:r w:rsidR="00722650">
        <w:instrText xml:space="preserve"> ADDIN ZOTERO_ITEM CSL_CITATION {"citationID":"FjmxpuAz","properties":{"formattedCitation":"(Cox et\\uc0\\u160{}al. 2000; Heimann y Reichstein 2008)","plainCitation":"(Cox et al. 2000; Heimann y Reichstein 2008)","noteIndex":0},"citationItems":[{"id":306,"uris":["http://zotero.org/users/11290019/items/MXMU8FBQ"],"itemData":{"id":306,"type":"article-journal","container-title":"Nature","DOI":"10.1038/35041539","ISSN":"0028-0836, 1476-4687","issue":"6809","journalAbbreviation":"Nature","language":"en","page":"184-187","source":"DOI.org (Crossref)","title":"Acceleration of global warming due to carbon-cycle feedbacks in a coupled climate model","volume":"408","author":[{"family":"Cox","given":"Peter M."},{"family":"Betts","given":"Richard A."},{"family":"Jones","given":"Chris D."},{"family":"Spall","given":"Steven A."},{"family":"Totterdell","given":"Ian J."}],"issued":{"date-parts":[["2000",11,9]]}}},{"id":307,"uris":["http://zotero.org/users/11290019/items/EKCLMP3I"],"itemData":{"id":307,"type":"article-journal","container-title":"Nature","DOI":"10.1038/nature06591","ISSN":"0028-0836, 1476-4687","issue":"7176","journalAbbreviation":"Nature","language":"en","page":"289-292","source":"DOI.org (Crossref)","title":"Terrestrial ecosystem carbon dynamics and climate feedbacks","volume":"451","author":[{"family":"Heimann","given":"Martin"},{"family":"Reichstein","given":"Markus"}],"issued":{"date-parts":[["2008",1]]}}}],"schema":"https://github.com/citation-style-language/schema/raw/master/csl-citation.json"} </w:instrText>
      </w:r>
      <w:r w:rsidR="00722650">
        <w:fldChar w:fldCharType="separate"/>
      </w:r>
      <w:r w:rsidR="001B2C9B" w:rsidRPr="001B2C9B">
        <w:rPr>
          <w:rFonts w:ascii="Calibri" w:hAnsi="Calibri" w:cs="Calibri"/>
          <w:kern w:val="0"/>
          <w:szCs w:val="24"/>
        </w:rPr>
        <w:t>(Cox et al. 2000; Heimann y Reichstein 2008)</w:t>
      </w:r>
      <w:r w:rsidR="00722650">
        <w:fldChar w:fldCharType="end"/>
      </w:r>
      <w:r w:rsidR="00A16C73">
        <w:t>.</w:t>
      </w:r>
    </w:p>
    <w:p w14:paraId="0F98E92E" w14:textId="346E8B33" w:rsidR="00D81C53" w:rsidRDefault="00341708" w:rsidP="00A16543">
      <w:pPr>
        <w:spacing w:line="276" w:lineRule="auto"/>
        <w:jc w:val="both"/>
      </w:pPr>
      <w:r>
        <w:t>La respiración del suelo</w:t>
      </w:r>
      <w:r w:rsidR="00D81C53">
        <w:t xml:space="preserve"> </w:t>
      </w:r>
      <w:r w:rsidR="009D2F40">
        <w:t>se define como el flujo de CO</w:t>
      </w:r>
      <w:r w:rsidR="009D2F40" w:rsidRPr="00EC543F">
        <w:rPr>
          <w:vertAlign w:val="subscript"/>
        </w:rPr>
        <w:t>2</w:t>
      </w:r>
      <w:r w:rsidR="009D2F40">
        <w:t xml:space="preserve"> de la superficie del suelo a la atm</w:t>
      </w:r>
      <w:r w:rsidR="007167BC">
        <w:t>ó</w:t>
      </w:r>
      <w:r w:rsidR="009D2F40">
        <w:t>sfera</w:t>
      </w:r>
      <w:r w:rsidR="00D81C53">
        <w:t xml:space="preserve">. Esta respiración </w:t>
      </w:r>
      <w:r w:rsidR="00D81C53" w:rsidRPr="00D81C53">
        <w:t>puede proceder de múltiples fuentes, como la respiración de las raíces, la respiración heterótrofa, la respiración de la fauna del suelo y la producción no biológica de CO</w:t>
      </w:r>
      <w:r w:rsidR="00D81C53" w:rsidRPr="00EC543F">
        <w:rPr>
          <w:vertAlign w:val="subscript"/>
        </w:rPr>
        <w:t>2</w:t>
      </w:r>
      <w:r w:rsidR="00722650">
        <w:t xml:space="preserve"> </w:t>
      </w:r>
      <w:r w:rsidR="00722650">
        <w:fldChar w:fldCharType="begin"/>
      </w:r>
      <w:r w:rsidR="00B627FA">
        <w:instrText xml:space="preserve"> ADDIN ZOTERO_ITEM CSL_CITATION {"citationID":"1Nwe0Gl1","properties":{"formattedCitation":"(Ming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D81C53" w:rsidRPr="00D81C53">
        <w:t xml:space="preserve">. La </w:t>
      </w:r>
      <w:r w:rsidR="00D81C53">
        <w:t>respiración de las raíces</w:t>
      </w:r>
      <w:r w:rsidR="00D81C53" w:rsidRPr="00D81C53">
        <w:t xml:space="preserve"> incluye la respiración de mantenimiento, en la que la energía respirada se utiliza para mantenerlas vivas, la respiración de crecimiento</w:t>
      </w:r>
      <w:r w:rsidR="00D81C53">
        <w:t>,</w:t>
      </w:r>
      <w:r w:rsidR="00D81C53" w:rsidRPr="00D81C53">
        <w:t xml:space="preserve"> </w:t>
      </w:r>
      <w:r w:rsidR="00D81C53">
        <w:t xml:space="preserve">necesaria </w:t>
      </w:r>
      <w:r w:rsidR="00D81C53" w:rsidRPr="00D81C53">
        <w:t xml:space="preserve">para el crecimiento de nuevas raíces o nuevos tejidos radiculares, y la respiración rizosférica, en la que los </w:t>
      </w:r>
      <w:r w:rsidR="00574DD6">
        <w:t>microorganismos</w:t>
      </w:r>
      <w:r w:rsidR="00D81C53" w:rsidRPr="00D81C53">
        <w:t xml:space="preserve"> respiran </w:t>
      </w:r>
      <w:r w:rsidR="00D81C53">
        <w:t xml:space="preserve">y emiten </w:t>
      </w:r>
      <w:r w:rsidR="00D81C53" w:rsidRPr="00D81C53">
        <w:t>CO</w:t>
      </w:r>
      <w:r w:rsidR="00D81C53" w:rsidRPr="00EC543F">
        <w:rPr>
          <w:vertAlign w:val="subscript"/>
        </w:rPr>
        <w:t>2</w:t>
      </w:r>
      <w:r w:rsidR="00D81C53" w:rsidRPr="00D81C53">
        <w:t xml:space="preserve"> en la rizosfera al alimentarse de los exudados de las raíces. </w:t>
      </w:r>
      <w:r w:rsidR="00D81C53">
        <w:t>La respiración heterótrofa</w:t>
      </w:r>
      <w:r w:rsidR="00D81C53" w:rsidRPr="00D81C53">
        <w:t xml:space="preserve"> se debe a la descomposición de la materia orgánica muerta por parte de los </w:t>
      </w:r>
      <w:r w:rsidR="00215C3D">
        <w:t>descomponedores presentes</w:t>
      </w:r>
      <w:r w:rsidR="00D81C53" w:rsidRPr="00D81C53">
        <w:t xml:space="preserve"> en los suelos</w:t>
      </w:r>
      <w:r w:rsidR="00215C3D">
        <w:t xml:space="preserve">. </w:t>
      </w:r>
      <w:r w:rsidR="00215C3D" w:rsidRPr="00215C3D">
        <w:t>Los dos grupos principales de estos descomponedores son las bacterias y los hongos, y participan tanto en la degradación aeróbica como anaeróbica de la materia orgánica</w:t>
      </w:r>
      <w:r w:rsidR="00D81C53" w:rsidRPr="00D81C53">
        <w:t xml:space="preserve">. </w:t>
      </w:r>
      <w:r w:rsidR="00215C3D">
        <w:t xml:space="preserve">La respiración de la fauna del suelo </w:t>
      </w:r>
      <w:r w:rsidR="00215C3D" w:rsidRPr="00215C3D">
        <w:t>se refiere al CO</w:t>
      </w:r>
      <w:r w:rsidR="00215C3D" w:rsidRPr="00EC543F">
        <w:rPr>
          <w:vertAlign w:val="subscript"/>
        </w:rPr>
        <w:t>2</w:t>
      </w:r>
      <w:r w:rsidR="00215C3D" w:rsidRPr="00215C3D">
        <w:t xml:space="preserve"> producido por animales del suelo</w:t>
      </w:r>
      <w:r w:rsidR="00215C3D">
        <w:t>, como lombrices, hormigas o escarabajos,</w:t>
      </w:r>
      <w:r w:rsidR="00215C3D" w:rsidRPr="00215C3D">
        <w:t xml:space="preserve"> a través de procesos metabólicos. </w:t>
      </w:r>
      <w:r w:rsidR="00D81C53" w:rsidRPr="00D81C53">
        <w:t xml:space="preserve">La </w:t>
      </w:r>
      <w:r w:rsidR="008B6D0E">
        <w:t>producción no biológica de CO</w:t>
      </w:r>
      <w:r w:rsidR="008B6D0E" w:rsidRPr="00EC543F">
        <w:rPr>
          <w:vertAlign w:val="subscript"/>
        </w:rPr>
        <w:t>2</w:t>
      </w:r>
      <w:r w:rsidR="00D81C53" w:rsidRPr="00D81C53">
        <w:t xml:space="preserve"> procede de los procesos químicos y físicos del suelo, como el CO</w:t>
      </w:r>
      <w:r w:rsidR="00D81C53" w:rsidRPr="00EC543F">
        <w:rPr>
          <w:vertAlign w:val="subscript"/>
        </w:rPr>
        <w:t>2</w:t>
      </w:r>
      <w:r w:rsidR="00D81C53" w:rsidRPr="00D81C53">
        <w:t xml:space="preserve"> liberado de las soluciones del suelo cuando se evapora el agua o los cambios de solubilidad del CO</w:t>
      </w:r>
      <w:r w:rsidR="00D81C53" w:rsidRPr="00EC543F">
        <w:rPr>
          <w:vertAlign w:val="subscript"/>
        </w:rPr>
        <w:t>2</w:t>
      </w:r>
      <w:r w:rsidR="00D81C53" w:rsidRPr="00D81C53">
        <w:t xml:space="preserve"> con la fluctuación de la temperatura del suelo</w:t>
      </w:r>
      <w:r w:rsidR="00722650">
        <w:t xml:space="preserve"> </w:t>
      </w:r>
      <w:r w:rsidR="00722650">
        <w:fldChar w:fldCharType="begin"/>
      </w:r>
      <w:r w:rsidR="00B627FA">
        <w:instrText xml:space="preserve"> ADDIN ZOTERO_ITEM CSL_CITATION {"citationID":"sM5HaOnp","properties":{"formattedCitation":"(Ming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D81C53" w:rsidRPr="00D81C53">
        <w:t>.</w:t>
      </w:r>
    </w:p>
    <w:p w14:paraId="67B6B970" w14:textId="1EA51B32" w:rsidR="00287467" w:rsidRDefault="008B6D0E" w:rsidP="00A16543">
      <w:pPr>
        <w:spacing w:line="276" w:lineRule="auto"/>
        <w:jc w:val="both"/>
      </w:pPr>
      <w:r>
        <w:t xml:space="preserve">Todos estos procesos que definen y conforman la respiración del suelo </w:t>
      </w:r>
      <w:r w:rsidR="00E54797">
        <w:t xml:space="preserve">se ven afectados, en mayor o menor medida, </w:t>
      </w:r>
      <w:r>
        <w:t>por una serie de factores bióticos y abióticos</w:t>
      </w:r>
      <w:r w:rsidR="00E54797">
        <w:t xml:space="preserve"> que puede hacer variar los niveles de flujo de CO</w:t>
      </w:r>
      <w:r w:rsidR="00E54797" w:rsidRPr="00EC543F">
        <w:rPr>
          <w:vertAlign w:val="subscript"/>
        </w:rPr>
        <w:t>2</w:t>
      </w:r>
      <w:r>
        <w:t>.</w:t>
      </w:r>
      <w:r w:rsidR="00E54797">
        <w:t xml:space="preserve"> </w:t>
      </w:r>
      <w:r w:rsidR="00F932D4">
        <w:t>Los principales factores que afectan a la respiración del suelo son los climáticos, entre los que destacan temperatura y humedad, la vegetación y el carbono orgánico presente en el suelo</w:t>
      </w:r>
      <w:r w:rsidR="00996A6E">
        <w:t xml:space="preserve"> (SOC)</w:t>
      </w:r>
      <w:r w:rsidR="00722650">
        <w:t xml:space="preserve"> </w:t>
      </w:r>
      <w:r w:rsidR="00722650">
        <w:fldChar w:fldCharType="begin"/>
      </w:r>
      <w:r w:rsidR="00B627FA">
        <w:instrText xml:space="preserve"> ADDIN ZOTERO_ITEM CSL_CITATION {"citationID":"hJpZ1Zet","properties":{"formattedCitation":"(Ming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F932D4">
        <w:t xml:space="preserve">. Como cualquier otra </w:t>
      </w:r>
      <w:r w:rsidR="00574DD6">
        <w:t xml:space="preserve">reacción bioquímica la respiración del suelo depende de la temperatura. </w:t>
      </w:r>
      <w:r w:rsidR="00EE6823">
        <w:t>Cuando las temperaturas son muy bajas, por lo general debajo de los 0ºC, la tasa metabólica de las raíces y de los microorganismos se reduce notoriamente</w:t>
      </w:r>
      <w:r w:rsidR="002D056D">
        <w:t xml:space="preserve"> </w:t>
      </w:r>
      <w:r w:rsidR="002D056D">
        <w:fldChar w:fldCharType="begin"/>
      </w:r>
      <w:r w:rsidR="002D056D">
        <w:instrText xml:space="preserve"> ADDIN ZOTERO_ITEM CSL_CITATION {"citationID":"abqTph1a","properties":{"formattedCitation":"(Rivkina et\\uc0\\u160{}al. 2000)","plainCitation":"(Rivkina et al. 2000)","noteIndex":0},"citationItems":[{"id":309,"uris":["http://zotero.org/users/11290019/items/4DP6RIBX"],"itemData":{"id":309,"type":"article-journal","abstract":"ABSTRACT\n            \n              Metabolic activity was measured in the laboratory at temperatures between 5 and −20°C on the basis of incorporation of\n              14\n              C-labeled acetate into lipids by samples of a natural population of bacteria from Siberian permafrost (permanently frozen soil). Incorporation followed a sigmoidal pattern similar to growth curves. At all temperatures, the log phase was followed, within 200 to 350 days, by a stationary phase, which was monitored until the 550th day of activity. The minimum doubling times ranged from 1 day (5°C) to 20 days (−10°C) to ca. 160 days (−20°C). The curves reached the stationary phase at different levels, depending on the incubation temperature. We suggest that the stationary phase, which is generally considered to be reached when the availability of nutrients becomes limiting, was brought on under our conditions by the formation of diffusion barriers in the thin layers of unfrozen water known to be present in permafrost soils, the thickness of which depends on temperature.","container-title":"Applied and Environmental Microbiology","DOI":"10.1128/AEM.66.8.3230-3233.2000","ISSN":"0099-2240, 1098-5336","issue":"8","journalAbbreviation":"Appl Environ Microbiol","language":"en","page":"3230-3233","source":"DOI.org (Crossref)","title":"Metabolic Activity of Permafrost Bacteria below the Freezing Point","volume":"66","author":[{"family":"Rivkina","given":"E. M."},{"family":"Friedmann","given":"E. I."},{"family":"McKay","given":"C. P."},{"family":"Gilichinsky","given":"D. A."}],"issued":{"date-parts":[["2000",8]]}}}],"schema":"https://github.com/citation-style-language/schema/raw/master/csl-citation.json"} </w:instrText>
      </w:r>
      <w:r w:rsidR="002D056D">
        <w:fldChar w:fldCharType="separate"/>
      </w:r>
      <w:r w:rsidR="001B2C9B" w:rsidRPr="001B2C9B">
        <w:rPr>
          <w:rFonts w:ascii="Calibri" w:hAnsi="Calibri" w:cs="Calibri"/>
          <w:kern w:val="0"/>
          <w:szCs w:val="24"/>
        </w:rPr>
        <w:t>(Rivkina et al. 2000)</w:t>
      </w:r>
      <w:r w:rsidR="002D056D">
        <w:fldChar w:fldCharType="end"/>
      </w:r>
      <w:r w:rsidR="00EE6823">
        <w:t xml:space="preserve">. En cambio, cuando las temperaturas suben, las reacciones metabólicas se aceleran aunque la respiración del suelo suele aumentar de forma no lineal con el aumento de la temperatura del suelo. La </w:t>
      </w:r>
      <w:r w:rsidR="008C0CA5">
        <w:t>sensibilidad de la respiración del suelo a la temperatura se suele indicar mediante Q10, que se define como la tasa a la que aumenta la respiración del suelo con cada 10ºC de aumento de la temperatura del suelo</w:t>
      </w:r>
      <w:r w:rsidR="002D056D">
        <w:t xml:space="preserve"> </w:t>
      </w:r>
      <w:r w:rsidR="002D056D">
        <w:fldChar w:fldCharType="begin"/>
      </w:r>
      <w:r w:rsidR="00B627FA">
        <w:instrText xml:space="preserve"> ADDIN ZOTERO_ITEM CSL_CITATION {"citationID":"Btr2hTyL","properties":{"formattedCitation":"(Ming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rsidR="002D056D">
        <w:fldChar w:fldCharType="separate"/>
      </w:r>
      <w:r w:rsidR="001B2C9B" w:rsidRPr="001B2C9B">
        <w:rPr>
          <w:rFonts w:ascii="Calibri" w:hAnsi="Calibri" w:cs="Calibri"/>
        </w:rPr>
        <w:t>(Ming Xu y Qi 2001)</w:t>
      </w:r>
      <w:r w:rsidR="002D056D">
        <w:fldChar w:fldCharType="end"/>
      </w:r>
      <w:r w:rsidR="008C0CA5">
        <w:t>. El Q10 se determina mediante mediciones en campo de flujo de CO</w:t>
      </w:r>
      <w:r w:rsidR="008C0CA5" w:rsidRPr="00EC543F">
        <w:rPr>
          <w:vertAlign w:val="subscript"/>
        </w:rPr>
        <w:t>2</w:t>
      </w:r>
      <w:r w:rsidR="008C0CA5">
        <w:t xml:space="preserve"> y temperatura</w:t>
      </w:r>
      <w:r w:rsidR="007167BC">
        <w:t>. P</w:t>
      </w:r>
      <w:r w:rsidR="008C0CA5">
        <w:t xml:space="preserve">or lo tanto, el Q10 reportado en la literatura varía ampliamente según el estudio, pero la mayoría de valores se sitúan entre 1,5 y 3,0 </w:t>
      </w:r>
      <w:r w:rsidR="00D306A3">
        <w:fldChar w:fldCharType="begin"/>
      </w:r>
      <w:r w:rsidR="00B627FA">
        <w:instrText xml:space="preserve"> ADDIN ZOTERO_ITEM CSL_CITATION {"citationID":"NaWq2dXA","properties":{"formattedCitation":"(Ming Xu y Qi 2001; Mikan, Schimel, y Doyle 2002)","plainCitation":"(Ming Xu y Qi 2001; Mikan, Schimel, y Doyle 2002)","noteIndex":0},"citationItems":[{"id":311,"uris":["http://zotero.org/users/11290019/items/FVQQ7IRJ"],"itemData":{"id":311,"type":"article-journal","abstract":"We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Forest","volume":"15","author":[{"family":"Xu","given":"Ming"},{"family":"Qi","given":"Ye"}],"issued":{"date-parts":[["2001",9]]}}},{"id":313,"uris":["http://zotero.org/users/11290019/items/DMI9P7I2"],"itemData":{"id":313,"type":"article-journal","abstract":"Winter soil respiration can represent a signiﬁcant fraction of the annual C cycle of arctic tundra, but the temperature response of microbial CO2 production in frozen soils is poorly understood. We used a short-term laboratory incubation to describe temperature effects on aerobic respiration in four organic tundra soils from Northern Alaska. Respiration conformed closely to simple ﬁrst-order exponential equations with constant temperature dependence (r 2 ¼ 0.81 – 0.98). Temperature coefﬁcients (Q10) increased abruptly with freezing, varying from 4.6 to 9.4 among the thawed soils (þ 0.5 to þ 14 8C), and from 63 to 237 among the frozen soils (2 10 to 20.5 8C). The single abrupt increase in temperature dependence with freezing suggests a shift in the dominant process controlling respiration below 0 8C. The Q10s of frozen soils are too large to represent the direct kinetic effect of temperature, and more likely reﬂect extracellular barriers to diffusion and/or intracellular desiccation. In thawed soils, respiration Q10s decreased with increasing soil organic matter quality, as indexed by baseline respiration at 0 8C, consistent with the thermodynamic argument that reactions metabolizing structurally complex, aromatic molecules have higher activation energies and temperature dependence than reactions metabolizing structurally simpler molecules. In frozen soils, Q10s were unrelated to baseline respiration, suggesting that freezing uncouples the direct link between the C chemistry of microbial substrates and the temperature dependence of respiration. Our results underscore the potential for warming to stimulate microbial activity and the turnover of C and nutrients contained in tundra organic soils. q 2002 Elsevier Science Ltd. All rights reserved.","container-title":"Soil Biology and Biochemistry","DOI":"10.1016/S0038-0717(02)00168-2","ISSN":"00380717","issue":"11","journalAbbreviation":"Soil Biology and Biochemistry","language":"en","page":"1785-1795","source":"DOI.org (Crossref)","title":"Temperature controls of microbial respiration in arctic tundra soils above and below freezing","volume":"34","author":[{"family":"Mikan","given":"Carl J"},{"family":"Schimel","given":"Joshua P"},{"family":"Doyle","given":"Allen P"}],"issued":{"date-parts":[["2002",11]]}}}],"schema":"https://github.com/citation-style-language/schema/raw/master/csl-citation.json"} </w:instrText>
      </w:r>
      <w:r w:rsidR="00D306A3">
        <w:fldChar w:fldCharType="separate"/>
      </w:r>
      <w:r w:rsidR="001B2C9B" w:rsidRPr="001B2C9B">
        <w:rPr>
          <w:rFonts w:ascii="Calibri" w:hAnsi="Calibri" w:cs="Calibri"/>
        </w:rPr>
        <w:t>(Ming Xu y Qi 2001; Mikan, Schimel, y Doyle 2002)</w:t>
      </w:r>
      <w:r w:rsidR="00D306A3">
        <w:fldChar w:fldCharType="end"/>
      </w:r>
      <w:r w:rsidR="008C0CA5">
        <w:t>.</w:t>
      </w:r>
      <w:r w:rsidR="00927ECA">
        <w:t xml:space="preserve"> A parte de la temperatura, el segundo principal factor climático que afecta a la respiración del suelo es la humedad de este. </w:t>
      </w:r>
      <w:r w:rsidR="00287467">
        <w:t>Cuando el contenido de agua es bajo, la difusión de sustratos solubles se reduce y cuando el contenido de agua es elevado la difusión de oxígeno se reduce. Ambos factores pueden limitar la actividad microbiana del suelo, así que esta alcanza su</w:t>
      </w:r>
      <w:r w:rsidR="007167BC">
        <w:t>s</w:t>
      </w:r>
      <w:r w:rsidR="00287467">
        <w:t xml:space="preserve"> niveles máximo</w:t>
      </w:r>
      <w:r w:rsidR="007167BC">
        <w:t>s</w:t>
      </w:r>
      <w:r w:rsidR="00287467">
        <w:t xml:space="preserve"> cuando los efectos limitantes de estos factores son iguales </w:t>
      </w:r>
      <w:r w:rsidR="0072218C">
        <w:fldChar w:fldCharType="begin"/>
      </w:r>
      <w:r w:rsidR="0072218C">
        <w:instrText xml:space="preserve"> ADDIN ZOTERO_ITEM CSL_CITATION {"citationID":"832aDY1z","properties":{"formattedCitation":"(Skopp, Jawson, y Doran 1990)","plainCitation":"(Skopp, Jawson, y Doran 1990)","noteIndex":0},"citationItems":[{"id":317,"uris":["http://zotero.org/users/11290019/items/IH54AEKN"],"itemData":{"id":317,"type":"article-journal","abstract":"Soil physical properties often regulate aeration-dependent microbial activities important to nutrient cycling, soil fertility and environmental quality. Microbial activity depends on soil water content and is maximum at a water content where the limiting effects of substrate diffusion and O2 supply are equal. The mechanism whereby this occurs and predictions of the soil water content where aerobic microbial activity is a maximum were the objectives of this study. In particular, this study predicted the shape of the microbial activity vs. water content function from soil physical concepts. Soil physical processes are assumed to influence microbial activity by limiting the steady flux of a required substrate or O2 to sites of microbial activity. Steady-state flux relations are used to define the activity function. The dependence of diffusion coefficient on water content or air-filled porosity is assumed. With these assumptions, it is possible to show that a maximum in the activity function exists. The predicted shape of the activity curve is consistent with experimental observations. The relationship between aeration-dependent microbial activity and soil water content facilitates evaluating the indirect effects of soil management practices, such as tillage, on microbial activity.","container-title":"Soil Science Society of America Journal","DOI":"10.2136/sssaj1990.03615995005400060018x","ISSN":"03615995","issue":"6","journalAbbreviation":"Soil Science Society of America Journal","language":"en","page":"1619-1625","source":"DOI.org (Crossref)","title":"Steady-State Aerobic Microbial Activity as a Function of Soil Water Content","volume":"54","author":[{"family":"Skopp","given":"J."},{"family":"Jawson","given":"M. D."},{"family":"Doran","given":"J. W."}],"issued":{"date-parts":[["1990",11]]}}}],"schema":"https://github.com/citation-style-language/schema/raw/master/csl-citation.json"} </w:instrText>
      </w:r>
      <w:r w:rsidR="0072218C">
        <w:fldChar w:fldCharType="separate"/>
      </w:r>
      <w:r w:rsidR="001B2C9B" w:rsidRPr="001B2C9B">
        <w:rPr>
          <w:rFonts w:ascii="Calibri" w:hAnsi="Calibri" w:cs="Calibri"/>
        </w:rPr>
        <w:t>(Skopp, Jawson, y Doran 1990)</w:t>
      </w:r>
      <w:r w:rsidR="0072218C">
        <w:fldChar w:fldCharType="end"/>
      </w:r>
      <w:r w:rsidR="00287467">
        <w:t>. Por lo tanto, l</w:t>
      </w:r>
      <w:r w:rsidR="00287467" w:rsidRPr="00927ECA">
        <w:t>a respiración del suelo es baja en condiciones secas y aumenta hasta un máximo en un nivel de humedad intermedio</w:t>
      </w:r>
      <w:r w:rsidR="00287467">
        <w:t>, a partir de aquí,</w:t>
      </w:r>
      <w:r w:rsidR="00287467" w:rsidRPr="00927ECA">
        <w:t xml:space="preserve"> empieza a disminuir </w:t>
      </w:r>
      <w:r w:rsidR="00287467">
        <w:t>a medida que</w:t>
      </w:r>
      <w:r w:rsidR="00287467" w:rsidRPr="00927ECA">
        <w:t xml:space="preserve"> el contenido de humedad</w:t>
      </w:r>
      <w:r w:rsidR="00287467">
        <w:t xml:space="preserve"> aumenta y</w:t>
      </w:r>
      <w:r w:rsidR="00287467" w:rsidRPr="00927ECA">
        <w:t xml:space="preserve"> excluye el oxígeno</w:t>
      </w:r>
      <w:r w:rsidR="00D306A3">
        <w:t xml:space="preserve"> </w:t>
      </w:r>
      <w:r w:rsidR="0072218C">
        <w:fldChar w:fldCharType="begin"/>
      </w:r>
      <w:r w:rsidR="0072218C">
        <w:instrText xml:space="preserve"> ADDIN ZOTERO_ITEM CSL_CITATION {"citationID":"ubgFMvRY","properties":{"formattedCitation":"(Davidson, Janssens, y Luo 2006)","plainCitation":"(Davidson, Janssens, y Luo 2006)","noteIndex":0},"citationItems":[{"id":316,"uris":["http://zotero.org/users/11290019/items/9Q7SCQNV"],"itemData":{"id":316,"type":"article-journal","abstract":"Respiration, which is the second most important carbon ﬂux in ecosystems following gross primary productivity, is typically represented in biogeochemical models by simple temperature dependence equations. These equations were established in the 19th century and have been modiﬁed very little since then. Recent applications of these equations to data on soil respiration have produced highly variable apparent temperature sensitivities. This paper searches for reasons for this variability, ranging from biochemical reactions to ecosystem-scale substrate supply. For a simple membranebound enzymatic system that follows Michaelis–Menten kinetics, the temperature sensitivities of maximum enzyme activity (Vmax) and the half-saturation constant that reﬂects the afﬁnity of the enzyme for the substrate (Km) can cancel each other to produce no net temperature dependence of the enzyme. Alternatively, when diffusion of substrates covaries with temperature, then the combined temperature sensitivity can be higher than that of each individual process. We also present examples to show that soluble carbon substrate supply is likely to be important at scales ranging from transport across membranes, diffusion through soil water ﬁlms, allocation to aboveground and belowground plant tissues, phenological patterns of carbon allocation and growth, and intersite differences in productivity. Robust models of soil respiration will require that the direct effects of substrate supply, temperature, and desiccation stress be separated from the indirect effects of temperature and soil water content on substrate diffusion and availability. We speculate that apparent Q10 values of respiration that are signiﬁcantly above about 2.5 probably indicate that some unidentiﬁed process of substrate supply is confounded with observed temperature variation.","container-title":"Global Change Biology","DOI":"10.1111/j.1365-2486.2005.01065.x","ISSN":"13541013","issue":"2","language":"en","page":"154-164","source":"DOI.org (Crossref)","title":"On the variability of respiration in terrestrial ecosystems: moving beyond &lt;i&gt;Q&lt;/i&gt; &lt;sub&gt;10&lt;/sub&gt;: ON THE VARIABILITY OF RESPIRATION IN TERRESTRIAL ECOSYSTEMS","title-short":"On the variability of respiration in terrestrial ecosystems","volume":"12","author":[{"family":"Davidson","given":"Eric A."},{"family":"Janssens","given":"Ivan A."},{"family":"Luo","given":"Yiqi"}],"issued":{"date-parts":[["2006",2]]}}}],"schema":"https://github.com/citation-style-language/schema/raw/master/csl-citation.json"} </w:instrText>
      </w:r>
      <w:r w:rsidR="0072218C">
        <w:fldChar w:fldCharType="separate"/>
      </w:r>
      <w:r w:rsidR="001B2C9B" w:rsidRPr="001B2C9B">
        <w:rPr>
          <w:rFonts w:ascii="Calibri" w:hAnsi="Calibri" w:cs="Calibri"/>
        </w:rPr>
        <w:t>(Davidson, Janssens, y Luo 2006)</w:t>
      </w:r>
      <w:r w:rsidR="0072218C">
        <w:fldChar w:fldCharType="end"/>
      </w:r>
      <w:r w:rsidR="00287467">
        <w:t>.</w:t>
      </w:r>
      <w:r w:rsidR="002F0A97">
        <w:t xml:space="preserve"> Además, hay que tener en cuenta que ambos factores climáticos pueden actuar simultáneamente y que suelen ir marcados por las variaciones estacionales </w:t>
      </w:r>
      <w:r w:rsidR="0072218C">
        <w:fldChar w:fldCharType="begin"/>
      </w:r>
      <w:r w:rsidR="00B627FA">
        <w:instrText xml:space="preserve"> ADDIN ZOTERO_ITEM CSL_CITATION {"citationID":"1e97bB9f","properties":{"formattedCitation":"(Ming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rsidR="0072218C">
        <w:fldChar w:fldCharType="separate"/>
      </w:r>
      <w:r w:rsidR="001B2C9B" w:rsidRPr="001B2C9B">
        <w:rPr>
          <w:rFonts w:ascii="Calibri" w:hAnsi="Calibri" w:cs="Calibri"/>
        </w:rPr>
        <w:t>(Ming Xu y Qi 2001)</w:t>
      </w:r>
      <w:r w:rsidR="0072218C">
        <w:fldChar w:fldCharType="end"/>
      </w:r>
      <w:r w:rsidR="002F0A97">
        <w:t>.</w:t>
      </w:r>
    </w:p>
    <w:p w14:paraId="1CEFCBBF" w14:textId="100C9642" w:rsidR="008B6D0E" w:rsidRDefault="00996A6E" w:rsidP="00A16543">
      <w:pPr>
        <w:spacing w:line="276" w:lineRule="auto"/>
        <w:jc w:val="both"/>
      </w:pPr>
      <w:r>
        <w:t>Por último, los otros dos principales factores que afectan a la respiración del suelo</w:t>
      </w:r>
      <w:r w:rsidR="00AC130E">
        <w:t>,</w:t>
      </w:r>
      <w:r>
        <w:t xml:space="preserve"> la vegetación y carbono orgánico presente en el suelo (SOC)</w:t>
      </w:r>
      <w:r w:rsidR="00AC130E">
        <w:t xml:space="preserve">, </w:t>
      </w:r>
      <w:r>
        <w:t xml:space="preserve">se encuentran relacionados entre sí. </w:t>
      </w:r>
      <w:r w:rsidRPr="00996A6E">
        <w:t xml:space="preserve">La vegetación afecta a la </w:t>
      </w:r>
      <w:r>
        <w:t>respiración del suelo</w:t>
      </w:r>
      <w:r w:rsidRPr="00996A6E">
        <w:t xml:space="preserve"> principalmente a través de la respiración de las raíces</w:t>
      </w:r>
      <w:r>
        <w:t>,</w:t>
      </w:r>
      <w:r w:rsidRPr="00996A6E">
        <w:t xml:space="preserve"> la exudación de las raíces</w:t>
      </w:r>
      <w:r>
        <w:t xml:space="preserve">, </w:t>
      </w:r>
      <w:r w:rsidR="007167BC">
        <w:t xml:space="preserve">dependiendo </w:t>
      </w:r>
      <w:r>
        <w:t>ambas e la fotosíntesis y de la producción de hojarasca, que es la principal fuente de SOC</w:t>
      </w:r>
      <w:r w:rsidR="00AC130E">
        <w:t xml:space="preserve"> </w:t>
      </w:r>
      <w:r w:rsidR="00022076">
        <w:fldChar w:fldCharType="begin"/>
      </w:r>
      <w:r w:rsidR="00022076">
        <w:instrText xml:space="preserve"> ADDIN ZOTERO_ITEM CSL_CITATION {"citationID":"jILygfCs","properties":{"formattedCitation":"(Tang, Baldocchi, y Xu 2005; Mencuccini y H\\uc0\\u246{}ltt\\uc0\\u228{} 2010)","plainCitation":"(Tang, Baldocchi, y Xu 2005; Mencuccini y Hölttä 2010)","noteIndex":0},"citationItems":[{"id":320,"uris":["http://zotero.org/users/11290019/items/YI7DJGCQ"],"itemData":{"id":320,"type":"article-journal","abstract":"To estimate how tree photosynthesis modulates soil respiration, we simultaneously and continuously measured soil respiration and canopy photosynthesis over an oak-grass savanna during the summer, when the annual grass between trees was dead. Soil respiration measured under a tree crown reﬂected the sum of rhizosphere respiration and heterotrophic respiration; soil respiration measured in an open area represented heterotrophic respiration. Soil respiration was measured using solid-state CO2 sensors buried in soils and the ﬂux-gradient method. Canopy photosynthesis was obtained from overstory and understory ﬂux measurements using the eddy covariance method. We found that the diurnal pattern of soil respiration in the open was driven by soil temperature, while soil respiration under the tree was decoupled with soil temperature. Although soil moisture controlled the seasonal pattern of soil respiration, it did not inﬂuence the diurnal pattern of soil respiration. Soil respiration under the tree controlled by the root component was strongly correlated with tree photosynthesis, but with a time lag of 7–12 h. These results indicate that photosynthesis drives soil respiration in addition to soil temperature and moisture.","container-title":"Global Change Biology","DOI":"10.1111/j.1365-2486.2005.00978.x","ISSN":"1354-1013, 1365-2486","issue":"8","journalAbbreviation":"Global Change Biol","language":"en","page":"1298-1304","source":"DOI.org (Crossref)","title":"Tree photosynthesis modulates soil respiration on a diurnal time scale","volume":"11","author":[{"family":"Tang","given":"Jianwu"},{"family":"Baldocchi","given":"Dennis D."},{"family":"Xu","given":"Liukang"}],"issued":{"date-parts":[["2005",8]]}}},{"id":321,"uris":["http://zotero.org/users/11290019/items/9RH8NI7V"],"itemData":{"id":321,"type":"article-journal","container-title":"New Phytologist","DOI":"10.1111/j.1469-8137.2009.03050.x","ISSN":"0028-646X, 1469-8137","issue":"1","journalAbbreviation":"New Phytologist","language":"en","page":"189-203","source":"DOI.org (Crossref)","title":"The significance of phloem transport for the speed with which canopy photosynthesis and belowground respiration are linked","volume":"185","author":[{"family":"Mencuccini","given":"Maurizio"},{"family":"Hölttä","given":"Teemu"}],"issued":{"date-parts":[["2010",1]]}}}],"schema":"https://github.com/citation-style-language/schema/raw/master/csl-citation.json"} </w:instrText>
      </w:r>
      <w:r w:rsidR="00022076">
        <w:fldChar w:fldCharType="separate"/>
      </w:r>
      <w:r w:rsidR="001B2C9B" w:rsidRPr="001B2C9B">
        <w:rPr>
          <w:rFonts w:ascii="Calibri" w:hAnsi="Calibri" w:cs="Calibri"/>
          <w:kern w:val="0"/>
          <w:szCs w:val="24"/>
        </w:rPr>
        <w:t>(Tang, Baldocchi, y Xu 2005; Mencuccini y Hölttä 2010)</w:t>
      </w:r>
      <w:r w:rsidR="00022076">
        <w:fldChar w:fldCharType="end"/>
      </w:r>
      <w:r w:rsidRPr="00996A6E">
        <w:t>.</w:t>
      </w:r>
      <w:r>
        <w:t xml:space="preserve"> </w:t>
      </w:r>
      <w:r w:rsidR="00AC130E" w:rsidRPr="00AC130E">
        <w:t>Diferentes tipos de vegetación pueden presentar diferentes SOC en términos de cantidad y calidad y, por</w:t>
      </w:r>
      <w:r w:rsidR="00AC130E">
        <w:t xml:space="preserve"> lo</w:t>
      </w:r>
      <w:r w:rsidR="00AC130E" w:rsidRPr="00AC130E">
        <w:t xml:space="preserve"> tanto, sustentar diferentes comunidades microbianas </w:t>
      </w:r>
      <w:r w:rsidR="00022076">
        <w:fldChar w:fldCharType="begin"/>
      </w:r>
      <w:r w:rsidR="00780741">
        <w:instrText xml:space="preserve"> ADDIN ZOTERO_ITEM CSL_CITATION {"citationID":"GBO5ZHDe","properties":{"formattedCitation":"(F. Wang et\\uc0\\u160{}al. 2014)","plainCitation":"(F. Wang et al. 2014)","noteIndex":0},"citationItems":[{"id":325,"uris":["http://zotero.org/users/11290019/items/H3MYLGU7"],"itemData":{"id":325,"type":"article-journal","abstract":"We found that fresh leaves decomposed faster than their conspecific fallen litter. Although total microbial biomass and bacterial biomass were similar among treatments, soil fungal biomass was higher in fresh leaf than fallen litter treatments, resulting in greater values of the Fungal phospholipid fatty acids (PLFAs)/ Bacterial PLFAs ratio. Fungal PLFA values were greater for Schima superba than the other species. The effect of litter type on soil respiration was species-dependent. Specifically, fallen litter released 35% more CO2 than fresh leaves of the conifer P. elliottii. The opposite pattern was observed in the broadleaf species whose fresh leaf treatments emitted 17%–32% more CO2 than fallen litter. Given future predictions that global climate change will cause more disturbances to forests, these results indicate that conifer and broadleaf forests in subtropical China may respond differently to increased fresh litter inputs, with net soil microbial respiration decreasing in conifer forests and increasing in broadleaf forests.","container-title":"Journal of Plant Ecology","DOI":"10.1093/jpe/rtt016","ISSN":"1752-9921, 1752-993X","issue":"1","journalAbbreviation":"Journal of Plant Ecology","language":"en","page":"86-96","source":"DOI.org (Crossref)","title":"Species-dependent responses of soil microbial properties to fresh leaf inputs in a subtropical forest soil in South China","volume":"7","author":[{"family":"Wang","given":"F."},{"family":"Liu","given":"J."},{"family":"Zou","given":"B."},{"family":"Neher","given":"D. A."},{"family":"Zhu","given":"W."},{"family":"Li","given":"Z."}],"issued":{"date-parts":[["2014",2,1]]}}}],"schema":"https://github.com/citation-style-language/schema/raw/master/csl-citation.json"} </w:instrText>
      </w:r>
      <w:r w:rsidR="00022076">
        <w:fldChar w:fldCharType="separate"/>
      </w:r>
      <w:r w:rsidR="001B2C9B" w:rsidRPr="001B2C9B">
        <w:rPr>
          <w:rFonts w:ascii="Calibri" w:hAnsi="Calibri" w:cs="Calibri"/>
          <w:kern w:val="0"/>
          <w:szCs w:val="24"/>
        </w:rPr>
        <w:t>(F. Wang et al. 2014)</w:t>
      </w:r>
      <w:r w:rsidR="00022076">
        <w:fldChar w:fldCharType="end"/>
      </w:r>
      <w:r w:rsidR="00AC130E" w:rsidRPr="00AC130E">
        <w:t xml:space="preserve">. La vegetación también altera el microclima, </w:t>
      </w:r>
      <w:r w:rsidR="001E3B69">
        <w:t>es decir,</w:t>
      </w:r>
      <w:r w:rsidR="00AC130E" w:rsidRPr="00AC130E">
        <w:t xml:space="preserve"> la temperatura y la humedad del suelo </w:t>
      </w:r>
      <w:r w:rsidR="00B627FA">
        <w:fldChar w:fldCharType="begin"/>
      </w:r>
      <w:r w:rsidR="00B627FA">
        <w:instrText xml:space="preserve"> ADDIN ZOTERO_ITEM CSL_CITATION {"citationID":"bQsfHLxb","properties":{"formattedCitation":"(M Xu y Chen 1997)","plainCitation":"(M Xu y Chen 1997)","noteIndex":0},"citationItems":[{"id":324,"uris":["http://zotero.org/users/11290019/items/JAR9QRIX"],"itemData":{"id":324,"type":"article-journal","abstract":"This paper examines air and soil temperature, their variabilities, and their relationships with decomposition and ground flora diversity within a n oak Quercus forest in the southeastern Missouri Ozarks (USA).We conducted 3 experiments with 9 mobile weather stations at Missouri Ozark Forest Ecosystem Project (MOFEP) study sites from September 1994 to August 1995. We used the cotton strip assay technique to quantify decomposition rate and Simpson's diversity index to evaluate the diversity of the ground flora. We found that air temperature at each site differed significantly from every other site (p c 0.001)based on a temporal scale of 20 min; thls was also the case for soil temperature (p &lt; 0.001). The spatial variation of soil temperature was consistently greater than that of air temperature. The spatial variation of air temperature increased with increasing spatial scale. Spatial variation of soil temperature increased rapidly from the 0 to ca 40 m scale, then decreased slowly before it began to increase again at a spatial scale of ca 700 m. Temperature was not highly correlated to decomposition rate in the study area (correlation coefficients were 0.51 and 0.64 for air and soil temperature, respectively). The spatial variation of temperature was inversely related to the species diversity of the ground flora (R2 was 0.87, 0.93, and 0.76 for air, soil surface, and soil temperature, respectively, at the 400 m scale). These results suggest that temperature variation can be quite significant. even at the stand level, and can impact some ecological patterns and processes at the same scale.","container-title":"Climate Research","DOI":"10.3354/cr008209","ISSN":"0936-577X, 1616-1572","journalAbbreviation":"Clim. Res.","language":"en","page":"209-223","source":"DOI.org (Crossref)","title":"Temperature and its variability in oak forests in the southeastern Missouri Ozarks","volume":"8","author":[{"family":"Xu","given":"M"},{"family":"Chen","given":"J"}],"issued":{"date-parts":[["1997"]]}}}],"schema":"https://github.com/citation-style-language/schema/raw/master/csl-citation.json"} </w:instrText>
      </w:r>
      <w:r w:rsidR="00B627FA">
        <w:fldChar w:fldCharType="separate"/>
      </w:r>
      <w:r w:rsidR="001B2C9B" w:rsidRPr="001B2C9B">
        <w:rPr>
          <w:rFonts w:ascii="Calibri" w:hAnsi="Calibri" w:cs="Calibri"/>
        </w:rPr>
        <w:t>(M Xu y Chen 1997)</w:t>
      </w:r>
      <w:r w:rsidR="00B627FA">
        <w:fldChar w:fldCharType="end"/>
      </w:r>
      <w:r w:rsidR="00AC130E" w:rsidRPr="00AC130E">
        <w:t>, por lo que afecta indirectamente a l</w:t>
      </w:r>
      <w:r w:rsidR="007167BC">
        <w:t>a</w:t>
      </w:r>
      <w:r w:rsidR="00AC130E" w:rsidRPr="00AC130E">
        <w:t xml:space="preserve"> </w:t>
      </w:r>
      <w:r w:rsidR="00AC130E">
        <w:t>respiración del suelo</w:t>
      </w:r>
      <w:r w:rsidR="00AC130E" w:rsidRPr="00AC130E">
        <w:t>.</w:t>
      </w:r>
      <w:r w:rsidR="00C958DC">
        <w:t xml:space="preserve"> La cantidad y calidad de SOC determina en gran medida la respiración del suelo ya que es el principal sustrato de la respiración heterotrófica. </w:t>
      </w:r>
      <w:r w:rsidR="008C4CB2" w:rsidRPr="008C4CB2">
        <w:t xml:space="preserve">En el mismo ecosistema, </w:t>
      </w:r>
      <w:r w:rsidR="008C4CB2">
        <w:t>la respiración heterotrófica</w:t>
      </w:r>
      <w:r w:rsidR="008C4CB2" w:rsidRPr="008C4CB2">
        <w:t xml:space="preserve"> se correlaciona positivamente con el contenido de carbono orgánico del suelo</w:t>
      </w:r>
      <w:r w:rsidR="007167BC">
        <w:t>. A</w:t>
      </w:r>
      <w:r w:rsidR="008C4CB2" w:rsidRPr="008C4CB2">
        <w:t xml:space="preserve"> m</w:t>
      </w:r>
      <w:r w:rsidR="008C4CB2">
        <w:t xml:space="preserve">ás presencia de este </w:t>
      </w:r>
      <w:r w:rsidR="008C4CB2" w:rsidRPr="008C4CB2">
        <w:t xml:space="preserve">proporciona más fuentes y sitios de reacción para la descomposición microbiana </w:t>
      </w:r>
      <w:r w:rsidR="00780741">
        <w:fldChar w:fldCharType="begin"/>
      </w:r>
      <w:r w:rsidR="00780741">
        <w:instrText xml:space="preserve"> ADDIN ZOTERO_ITEM CSL_CITATION {"citationID":"7WeWsUKN","properties":{"formattedCitation":"(Q. Wang et\\uc0\\u160{}al. 2013)","plainCitation":"(Q. Wang et al. 2013)","noteIndex":0},"citationItems":[{"id":330,"uris":["http://zotero.org/users/11290019/items/KGCLMMSR"],"itemData":{"id":330,"type":"article-journal","abstract":"We determined the effects of aboveground and belowground C inputs on soil CO2 efﬂux and microbial community composition by phospholipid fatty acids using aboveground litter addition or removal and root trenching in a subtropical forest in Southern China. From January 2011 to December 2011, soil respiration varied with the seasonal changes in soil temperature and water content, but its pattern was not altered by C input manipulation. The effects of C input manipulation on the temperature sensitivity of soil respiration was season-dependent, which were greater in the dormant season than in the growing season. Litter addition increased the soil respiration by 33% compared with the control, whereas litter removal decreased it by 22.6%. Root trenching decreased soil respiration by 20.4%. Aboveground litter decomposition, root and rhizosphere respiration, and mineral soil respiration contributed to 22.3%, 20.1%, and 57.6% of total soil CO2 efﬂux, respectively. We also found that increase in soil CO2 efﬂux induced by litter addition was 10.4% greater than decrease by litter removal. Litter removal increased 21.6% of the concentration of Gram-positive bacteria and decreased 32.8% of the bacteria to fungi ratio, compared with the control. Root trenching increased the concentrations of bacteria, fungi, and actinomycetes by 28.8%, 161.2% and 32.5%, respectively, but decreased the Gram-negative to Gram-positive bacteria and the bacteria to fungi ratios by 57.4% and 107.9%. C input treatment did not increase the Gram-positive bacteria but nor decreased the Gram-negative to Gram-positive bacteria ratio. The concentration of the 16:0 PLFA and the Gram-negative to Gram-positive bacteria ratio were signiﬁcantly correlated with soil respiration. These results suggest that root C input has greater inﬂuence on soil microbial community composition than the aboveground litter C input.","container-title":"Agricultural and Forest Meteorology","DOI":"10.1016/j.agrformet.2013.04.021","ISSN":"01681923","journalAbbreviation":"Agricultural and Forest Meteorology","language":"en","page":"152-160","source":"DOI.org (Crossref)","title":"Carbon input manipulation affects soil respiration and microbial community composition in a subtropical coniferous forest","volume":"178-179","author":[{"family":"Wang","given":"Qingkui"},{"family":"He","given":"Tongxin"},{"family":"Wang","given":"Silong"},{"family":"Liu","given":"Li"}],"issued":{"date-parts":[["2013",9]]}}}],"schema":"https://github.com/citation-style-language/schema/raw/master/csl-citation.json"} </w:instrText>
      </w:r>
      <w:r w:rsidR="00780741">
        <w:fldChar w:fldCharType="separate"/>
      </w:r>
      <w:r w:rsidR="001B2C9B" w:rsidRPr="001B2C9B">
        <w:rPr>
          <w:rFonts w:ascii="Calibri" w:hAnsi="Calibri" w:cs="Calibri"/>
          <w:kern w:val="0"/>
          <w:szCs w:val="24"/>
        </w:rPr>
        <w:t>(Q. Wang et al. 2013)</w:t>
      </w:r>
      <w:r w:rsidR="00780741">
        <w:fldChar w:fldCharType="end"/>
      </w:r>
      <w:r w:rsidR="008C4CB2">
        <w:t xml:space="preserve">. La disponibilidad del SOC varía espaciotemporalmente de forma natural en los ecosistemas, pero también se puede ver afectada </w:t>
      </w:r>
      <w:r w:rsidR="007167BC">
        <w:t xml:space="preserve">por </w:t>
      </w:r>
      <w:r w:rsidR="008C4CB2">
        <w:t>factores antropogénicos como la tala selectiva que se realiza en bosques. Esta situación la podemos encontrar en los bosques del Parque Nacional de Sierra Nevada.</w:t>
      </w:r>
    </w:p>
    <w:p w14:paraId="1594742A" w14:textId="200E4990" w:rsidR="00E92630" w:rsidRDefault="00E92630" w:rsidP="00A16543">
      <w:pPr>
        <w:spacing w:line="276" w:lineRule="auto"/>
        <w:jc w:val="both"/>
        <w:rPr>
          <w:i/>
          <w:iCs/>
        </w:rPr>
      </w:pPr>
      <w:r>
        <w:t xml:space="preserve">El Parque Nacional de Sierra Nevada forma parte de la cordillera Penibética y se extiende desde el sudeste de Granada hasta el extremo occidental de Almería </w:t>
      </w:r>
      <w:r w:rsidR="00B308AD">
        <w:fldChar w:fldCharType="begin"/>
      </w:r>
      <w:r w:rsidR="00B308AD">
        <w:instrText xml:space="preserve"> ADDIN ZOTERO_ITEM CSL_CITATION {"citationID":"10TfjDBs","properties":{"formattedCitation":"(MITECO 2023b)","plainCitation":"(MITECO 2023b)","noteIndex":0},"citationItems":[{"id":332,"uris":["http://zotero.org/users/11290019/items/WU4LTCD2"],"itemData":{"id":332,"type":"article-journal","title":"Sierra Nevada: Historia","URL":"https://www.miteco.gob.es/es/parques-nacionales-oapn/red-parques-nacionales/parques-nacionales/sierra-nevada/historia/default.aspx","author":[{"family":"MITECO","given":""}],"issued":{"date-parts":[["2023"]]}}}],"schema":"https://github.com/citation-style-language/schema/raw/master/csl-citation.json"} </w:instrText>
      </w:r>
      <w:r w:rsidR="00B308AD">
        <w:fldChar w:fldCharType="separate"/>
      </w:r>
      <w:r w:rsidR="001B2C9B" w:rsidRPr="001B2C9B">
        <w:rPr>
          <w:rFonts w:ascii="Calibri" w:hAnsi="Calibri" w:cs="Calibri"/>
        </w:rPr>
        <w:t>(MITECO 2023b)</w:t>
      </w:r>
      <w:r w:rsidR="00B308AD">
        <w:fldChar w:fldCharType="end"/>
      </w:r>
      <w:r>
        <w:t>. C</w:t>
      </w:r>
      <w:r w:rsidRPr="00E92630">
        <w:t>onstituye un refugio excepcional para la flora y la biodiversidad en el continente europeo, debido a sus condiciones históricas (su localización biogeográfica estratégica, en el oeste de la región Mediterránea), a su aislamiento geográfico, a la brusquedad de gradientes ecológicos (con su enorme rango altitudinal) y a la diversidad de nichos ecológicos. Presenta 2.100 especies vegetales catalogadas, 116 de las cuales se encuentran amenazadas</w:t>
      </w:r>
      <w:r>
        <w:t xml:space="preserve"> </w:t>
      </w:r>
      <w:r w:rsidR="00B308AD">
        <w:fldChar w:fldCharType="begin"/>
      </w:r>
      <w:r w:rsidR="00B308AD">
        <w:instrText xml:space="preserve"> ADDIN ZOTERO_ITEM CSL_CITATION {"citationID":"Uj7shkaZ","properties":{"formattedCitation":"(MITECO 2023a)","plainCitation":"(MITECO 2023a)","noteIndex":0},"citationItems":[{"id":333,"uris":["http://zotero.org/users/11290019/items/RZIDTHPL"],"itemData":{"id":333,"type":"article-journal","title":"Sierra Nevada: Conservación de la biodiversidad","URL":"https://www.miteco.gob.es/es/parques-nacionales-oapn/red-parques-nacionales/parques-nacionales/sierra-nevada/conservacion-biodiversidad/","author":[{"family":"MITECO","given":""}],"issued":{"date-parts":[["2023"]]}}}],"schema":"https://github.com/citation-style-language/schema/raw/master/csl-citation.json"} </w:instrText>
      </w:r>
      <w:r w:rsidR="00B308AD">
        <w:fldChar w:fldCharType="separate"/>
      </w:r>
      <w:r w:rsidR="001B2C9B" w:rsidRPr="001B2C9B">
        <w:rPr>
          <w:rFonts w:ascii="Calibri" w:hAnsi="Calibri" w:cs="Calibri"/>
        </w:rPr>
        <w:t>(MITECO 2023a)</w:t>
      </w:r>
      <w:r w:rsidR="00B308AD">
        <w:fldChar w:fldCharType="end"/>
      </w:r>
      <w:r w:rsidR="00B308AD">
        <w:t>.</w:t>
      </w:r>
      <w:r w:rsidR="00A35672">
        <w:t xml:space="preserve"> Pese a su </w:t>
      </w:r>
      <w:r w:rsidR="007167BC">
        <w:t xml:space="preserve">alto </w:t>
      </w:r>
      <w:r w:rsidR="00A35672">
        <w:t xml:space="preserve">grado de protección actual, este parque ha sufrido históricamente gran cantidad de cambios de uso del suelo y de la cubierta vegetal. A modo de ejemplo, en los últimos 50 años se ha producido un cambio de uso del suelo en más de la mitad de las 170.000 ha que ocupa el espacio protegido </w:t>
      </w:r>
      <w:r w:rsidR="00124DAA">
        <w:fldChar w:fldCharType="begin"/>
      </w:r>
      <w:r w:rsidR="00124DAA">
        <w:instrText xml:space="preserve"> ADDIN ZOTERO_ITEM CSL_CITATION {"citationID":"jyaML7Rz","properties":{"formattedCitation":"(Zamora et\\uc0\\u160{}al. 2015)","plainCitation":"(Zamora et al. 2015)","noteIndex":0},"citationItems":[{"id":335,"uris":["http://zotero.org/users/11290019/items/CHBU6GYI"],"itemData":{"id":335,"type":"article-journal","language":"es","source":"Zotero","title":"La huella del cambio global en Sierra Nevada: Retos para la conservación","volume":"Consejería de Medio Ambiente y Ordenación del Territorio. Junta de Andalucía. 208 pp.","author":[{"family":"Zamora","given":"R."},{"family":"Luque","given":"Antonio Jesús Pérez"},{"family":"García","given":"Francisco Javier Bonet"},{"family":"Azcón","given":"José Miguel Barea"},{"family":"Aspizua","given":"R."}],"issued":{"date-parts":[["2015"]]}}}],"schema":"https://github.com/citation-style-language/schema/raw/master/csl-citation.json"} </w:instrText>
      </w:r>
      <w:r w:rsidR="00124DAA">
        <w:fldChar w:fldCharType="separate"/>
      </w:r>
      <w:r w:rsidR="001B2C9B" w:rsidRPr="001B2C9B">
        <w:rPr>
          <w:rFonts w:ascii="Calibri" w:hAnsi="Calibri" w:cs="Calibri"/>
          <w:kern w:val="0"/>
          <w:szCs w:val="24"/>
        </w:rPr>
        <w:t>(Zamora et al. 2015)</w:t>
      </w:r>
      <w:r w:rsidR="00124DAA">
        <w:fldChar w:fldCharType="end"/>
      </w:r>
      <w:r w:rsidR="00A35672">
        <w:t xml:space="preserve">. Estos cambios se manifiestan actualmente </w:t>
      </w:r>
      <w:r w:rsidR="007167BC">
        <w:t xml:space="preserve">en </w:t>
      </w:r>
      <w:r w:rsidR="000863D4">
        <w:t>dos especies de uno de los</w:t>
      </w:r>
      <w:r w:rsidR="00A35672">
        <w:t xml:space="preserve"> grandes géneros vegetales</w:t>
      </w:r>
      <w:r w:rsidR="00D10172">
        <w:t xml:space="preserve"> de la península ibérica</w:t>
      </w:r>
      <w:r w:rsidR="00A35672">
        <w:t xml:space="preserve">, </w:t>
      </w:r>
      <w:r w:rsidR="00A35672">
        <w:rPr>
          <w:i/>
          <w:iCs/>
        </w:rPr>
        <w:t>Quercus</w:t>
      </w:r>
      <w:r w:rsidR="000863D4">
        <w:rPr>
          <w:i/>
          <w:iCs/>
        </w:rPr>
        <w:t xml:space="preserve"> pyrenaica </w:t>
      </w:r>
      <w:r w:rsidR="000863D4">
        <w:t xml:space="preserve">y </w:t>
      </w:r>
      <w:r w:rsidR="000863D4">
        <w:rPr>
          <w:i/>
          <w:iCs/>
        </w:rPr>
        <w:t>Quercus ilex.</w:t>
      </w:r>
    </w:p>
    <w:p w14:paraId="0B5BF62D" w14:textId="09940A57" w:rsidR="0086625E" w:rsidRDefault="00E81EFC" w:rsidP="00A16543">
      <w:pPr>
        <w:spacing w:line="276" w:lineRule="auto"/>
        <w:jc w:val="both"/>
      </w:pPr>
      <w:r>
        <w:t>Los robledales (</w:t>
      </w:r>
      <w:r w:rsidRPr="00A925C9">
        <w:rPr>
          <w:i/>
          <w:iCs/>
        </w:rPr>
        <w:t>Quercus pirenaica</w:t>
      </w:r>
      <w:r>
        <w:t>) presentes en Sierra Nevada se encuentra en el límite de su distribución natural. Para su supervivencia requieren veranos húmedos que no son frecuentes en el sur de la Península Ibérica.</w:t>
      </w:r>
      <w:r w:rsidR="00831C03">
        <w:t xml:space="preserve"> Esto</w:t>
      </w:r>
      <w:r w:rsidR="007167BC">
        <w:t>s</w:t>
      </w:r>
      <w:r w:rsidR="00831C03">
        <w:t xml:space="preserve"> bosques, junto con los encinares (</w:t>
      </w:r>
      <w:r w:rsidR="00831C03">
        <w:rPr>
          <w:i/>
          <w:iCs/>
        </w:rPr>
        <w:t>Quercus ilex</w:t>
      </w:r>
      <w:r w:rsidR="00831C03">
        <w:t>),</w:t>
      </w:r>
      <w:r>
        <w:t xml:space="preserve"> </w:t>
      </w:r>
      <w:r w:rsidR="00831C03">
        <w:t>a</w:t>
      </w:r>
      <w:r>
        <w:t>demás han sufrido</w:t>
      </w:r>
      <w:r w:rsidR="007167BC">
        <w:t xml:space="preserve"> intensos manejos</w:t>
      </w:r>
      <w:r>
        <w:t xml:space="preserve"> en los últimos siglos (carboneos, talas, podas, abandono de usos tradicionales, etc.). </w:t>
      </w:r>
      <w:r w:rsidR="00831C03">
        <w:t>Ambas especies se ven afectadas</w:t>
      </w:r>
      <w:r>
        <w:t xml:space="preserve"> también por el cambio climático</w:t>
      </w:r>
      <w:r w:rsidR="00831C03">
        <w:t xml:space="preserve">. La mayor frecuencia de altas temperaturas estivales y periodos de sequía favorecen la aparición y propagación de incendios forestales. Estos incendios son un problema que puede afectar gravemente al Parque Nacional de Sierra Nevada dada su localización geográfica al sur de Europa </w:t>
      </w:r>
      <w:r w:rsidR="002B78BD">
        <w:fldChar w:fldCharType="begin"/>
      </w:r>
      <w:r w:rsidR="008A78DD">
        <w:instrText xml:space="preserve"> ADDIN ZOTERO_ITEM CSL_CITATION {"citationID":"JXOrsLx1","properties":{"formattedCitation":"(Fern\\uc0\\u225{}ndez-Gonz\\uc0\\u225{}lez et\\uc0\\u160{}al. 2010)","plainCitation":"(Fernández-González et al. 2010)","noteIndex":0},"citationItems":[{"id":406,"uris":["http://zotero.org/users/11290019/items/A4UXQJ56"],"itemData":{"id":406,"type":"article-journal","abstract":"The climate change is a global ongoing process which alters earth ecosystems. Not only the industry derived processes but also other «natural» factors, such as the forest burning, contribute to the increase of atmospheric CO2 levels and, consequently to the global warming. Adequate forest management could prevent CO2 emission and/or favour its incorporation into the soil organic matter, thus contributing to the overall decrease of CO2 concentrations. In particular, a rapid re-vegetation or restoration strategies with autochthonous formations such as holm-oak wood (Quercus ilex sp. ballota) or oakwood (Q. pyrenaica Wild.) are desirable practices. Soil microorganisms are key elements in carbon cycle completion and positively influence soil fertility and plant growth. In this research project it was studied the prokaryotic diversity associated to the above mentioned trees to identify potential biological markers to asses both, the forest restoration after a burn and the transition from holm-oak wood to oakwood at the Sierra Nevada Natural Park, as processes contributing to the climate change. Thus total DNA extracted from Quercus rhizosphere was analyzed by different approaches and techniques. First the genetic fingerprint of the rhizosphere from different trees was analyzed by TGGE. Later genetic libraries, of the 16S rRNA and nifH genes, were constructed in order to determine the diversity and richness of microorganisms and nitrogen-fixation at the rhizospere. Moreover a deep-sequencing analysis was performed with the GS FLX Titanium system of Roche. In this way, more than 10.000 sequences of 16S rRNA amplicons per ecosystem were analyzed which allowed us to obtain a coverage of circa 90% of the total diversity. Finally metagenomic libraries were constructed with environmental DNA in order to analyze the metabolic pathways of each rhizosphere and to conserve the microbial «germoplasm».","language":"es","source":"Zotero","title":"ANÁLISIS DE LA DIVERSIDAD PROCARIÓTICA ASOCIADA A QUERCÍNEAS (QUERCUS ILEX SP. BALLOTA Y Q. PYRENAICA) PARA LA IDENTIFICACIÓN DE BIOINDICADORES ASOCIADOS A LA EVOLUCIÓN POST-INCENDIO Y AL CAMBIO CLIMÁTICO EN SIERRA NEVADA","author":[{"family":"Fernández-González","given":"Antonio J"},{"family":"Cobo-Díaz","given":"José F"},{"family":"Robles","given":"Ana B"},{"family":"Toro","given":"Nicolás"},{"family":"Fernández-López","given":"Y Manuel"}],"issued":{"date-parts":[["2010"]]}}}],"schema":"https://github.com/citation-style-language/schema/raw/master/csl-citation.json"} </w:instrText>
      </w:r>
      <w:r w:rsidR="002B78BD">
        <w:fldChar w:fldCharType="separate"/>
      </w:r>
      <w:r w:rsidR="008A78DD" w:rsidRPr="008A78DD">
        <w:rPr>
          <w:rFonts w:ascii="Calibri" w:hAnsi="Calibri" w:cs="Calibri"/>
          <w:kern w:val="0"/>
          <w:szCs w:val="24"/>
        </w:rPr>
        <w:t>(Fernández-González et al. 2010)</w:t>
      </w:r>
      <w:r w:rsidR="002B78BD">
        <w:fldChar w:fldCharType="end"/>
      </w:r>
      <w:r>
        <w:t xml:space="preserve">. </w:t>
      </w:r>
      <w:r w:rsidR="00831C03">
        <w:t>Esta conjunción de factores, ha generado una</w:t>
      </w:r>
      <w:r>
        <w:t xml:space="preserve"> situación </w:t>
      </w:r>
      <w:r w:rsidR="00831C03">
        <w:t>en la</w:t>
      </w:r>
      <w:r>
        <w:t xml:space="preserve"> que los robledales de Sierra Nevada est</w:t>
      </w:r>
      <w:r w:rsidR="007167BC">
        <w:t>á</w:t>
      </w:r>
      <w:r>
        <w:t xml:space="preserve">n al límite de su capacidad de automantenimiento, lo que también compromete su expansión a zonas adecuadas adyacentes (cultivos abandonados y pinares de repoblación) </w:t>
      </w:r>
      <w:r w:rsidR="00124DAA">
        <w:fldChar w:fldCharType="begin"/>
      </w:r>
      <w:r w:rsidR="00124DAA">
        <w:instrText xml:space="preserve"> ADDIN ZOTERO_ITEM CSL_CITATION {"citationID":"VnEZDSBB","properties":{"formattedCitation":"(Bonet et\\uc0\\u160{}al. 2015)","plainCitation":"(Bonet et al. 2015)","noteIndex":0},"citationItems":[{"id":337,"uris":["http://zotero.org/users/11290019/items/56Q3XI4R"],"itemData":{"id":337,"type":"article-journal","title":"Impactos del cambio global en los robledales de Sierra Nevada: algunas evidencias y recomendaciones de manejo","volume":"La huella del cambio global en Sierra Nevada: Retos para la conservación. Consejería de Medio Ambiente y Ordenación del Territorio. Junta de Andalucía.","author":[{"family":"Bonet","given":"F. J."},{"family":"Pérez-Luque","given":"A. J."},{"family":"Aspizua","given":"R."},{"family":"Muñoz","given":"J. M."},{"family":"Zamora","given":"R."}],"issued":{"date-parts":[["2015"]]}}}],"schema":"https://github.com/citation-style-language/schema/raw/master/csl-citation.json"} </w:instrText>
      </w:r>
      <w:r w:rsidR="00124DAA">
        <w:fldChar w:fldCharType="separate"/>
      </w:r>
      <w:r w:rsidR="001B2C9B" w:rsidRPr="001B2C9B">
        <w:rPr>
          <w:rFonts w:ascii="Calibri" w:hAnsi="Calibri" w:cs="Calibri"/>
          <w:kern w:val="0"/>
          <w:szCs w:val="24"/>
        </w:rPr>
        <w:t>(Bonet et al. 2015)</w:t>
      </w:r>
      <w:r w:rsidR="00124DAA">
        <w:fldChar w:fldCharType="end"/>
      </w:r>
      <w:r w:rsidR="00124DAA">
        <w:t xml:space="preserve">. </w:t>
      </w:r>
      <w:r>
        <w:t>Los robledales nevadenses muestran una notable falta de vigor vegetativo, escasa fructificación y predominio de la reproducción asexual</w:t>
      </w:r>
      <w:r w:rsidR="00AB7DB5">
        <w:t xml:space="preserve"> </w:t>
      </w:r>
      <w:r w:rsidR="00AB7DB5">
        <w:fldChar w:fldCharType="begin"/>
      </w:r>
      <w:r w:rsidR="00AB7DB5">
        <w:instrText xml:space="preserve"> ADDIN ZOTERO_ITEM CSL_CITATION {"citationID":"CBeGeIym","properties":{"formattedCitation":"(Valbuena-Caraba\\uc0\\u241{}a y Gil 2013)","plainCitation":"(Valbuena-Carabaña y Gil 2013)","noteIndex":0},"citationItems":[{"id":340,"uris":["http://zotero.org/users/11290019/items/HXRW4F5K"],"itemData":{"id":340,"type":"article-journal","container-title":"Tree Genetics &amp; Genomes","DOI":"10.1007/s11295-013-0614-z","ISSN":"1614-2942, 1614-2950","issue":"5","journalAbbreviation":"Tree Genetics &amp; Genomes","language":"en","page":"1129-1142","source":"DOI.org (Crossref)","title":"Genetic resilience in a historically profited root sprouting oak (Quercus pyrenaica Willd.) at its southern boundary","volume":"9","author":[{"family":"Valbuena-Carabaña","given":"María"},{"family":"Gil","given":"Luis"}],"issued":{"date-parts":[["2013",10]]}}}],"schema":"https://github.com/citation-style-language/schema/raw/master/csl-citation.json"} </w:instrText>
      </w:r>
      <w:r w:rsidR="00AB7DB5">
        <w:fldChar w:fldCharType="separate"/>
      </w:r>
      <w:r w:rsidR="001B2C9B" w:rsidRPr="001B2C9B">
        <w:rPr>
          <w:rFonts w:ascii="Calibri" w:hAnsi="Calibri" w:cs="Calibri"/>
          <w:kern w:val="0"/>
          <w:szCs w:val="24"/>
        </w:rPr>
        <w:t>(Valbuena-Carabaña y Gil 2013)</w:t>
      </w:r>
      <w:r w:rsidR="00AB7DB5">
        <w:fldChar w:fldCharType="end"/>
      </w:r>
      <w:r>
        <w:t xml:space="preserve">. </w:t>
      </w:r>
      <w:r w:rsidR="00831C03">
        <w:t>Por otro lado,</w:t>
      </w:r>
      <w:r w:rsidR="0086625E">
        <w:t xml:space="preserve"> la reproducción sexual de</w:t>
      </w:r>
      <w:r w:rsidR="00831C03">
        <w:t xml:space="preserve"> </w:t>
      </w:r>
      <w:r w:rsidR="0086625E">
        <w:rPr>
          <w:i/>
          <w:iCs/>
        </w:rPr>
        <w:t xml:space="preserve">Quercus ilex </w:t>
      </w:r>
      <w:r w:rsidR="0086625E">
        <w:t>sufre una gran presión por hervibor</w:t>
      </w:r>
      <w:r w:rsidR="00373C6A">
        <w:t>í</w:t>
      </w:r>
      <w:r w:rsidR="0086625E">
        <w:t>a en Sierra Nevada. Especies de ungulados en abundancia como el jabalí (</w:t>
      </w:r>
      <w:r w:rsidR="0086625E">
        <w:rPr>
          <w:i/>
          <w:iCs/>
        </w:rPr>
        <w:t xml:space="preserve">Sus scrofa) </w:t>
      </w:r>
      <w:r w:rsidR="0086625E">
        <w:t xml:space="preserve">se alimentan de sus semillas provocando una disminución de hasta el 50% del desarrollo de estas a juveniles en su presencia </w:t>
      </w:r>
      <w:r w:rsidR="002B78BD">
        <w:fldChar w:fldCharType="begin"/>
      </w:r>
      <w:r w:rsidR="002B78BD">
        <w:instrText xml:space="preserve"> ADDIN ZOTERO_ITEM CSL_CITATION {"citationID":"71f37KAM","properties":{"formattedCitation":"(G\\uc0\\u243{}mez y H\\uc0\\u243{}dar 2008)","plainCitation":"(Gómez y Hódar 2008)","noteIndex":0},"citationItems":[{"id":408,"uris":["http://zotero.org/users/11290019/items/E4VUN4FP"],"itemData":{"id":408,"type":"article-journal","abstract":"The role of herbivores in controlling plant population abundance and distribution is unclear. We experimentally determine the effect of damage by wild boars (Sus scrofa) in recruitment rate and spatial pattern of a Mediterranean tree, the holm oak (Quercus ilex). We monitored oak establishment in the Sierra Nevada of southeastern Spain during 4 years (1999–2002) in four plots, two fenced and two unfenced that were used as controls. In addition, we planted 1-year-old seedlings in all microhabitats, both in fenced and control plots, to experimentally determine the effect of wild boar on their microhabitat-dependent survival. Despite seedling abundance being similar inside and outside the fences, sapling abundance diminished up to 50% in unfenced plots compared to fenced plots. Wild boars also seemed to modify the spatial distribution of seedlings and saplings. Whereas seedlings were most abundant under pines both in fenced and control plots, sapling abundance was highest under pine trees in fenced plots, but similarly abundant under pines or shrubs in control plots. This change in spatial pattern was due to the effect of wild boars killing seedlings when looking for food under pines. The effects of the different mortality factors were not additive. Where ungulates are absent, recruitment is high and occurs under oaks and especially under pines. Where wild boars are present, recruitment diminishes and occurs mostly under shrubs and pines. Wild boars arrest population growth and modify the spatial pattern of recruitment.","container-title":"Forest Ecology and Management","DOI":"10.1016/j.foreco.2008.06.045","ISSN":"03781127","issue":"6","journalAbbreviation":"Forest Ecology and Management","language":"en","page":"1384-1389","source":"DOI.org (Crossref)","title":"Wild boars (Sus scrofa) affect the recruitment rate and spatial distribution of holm oak (Quercus ilex)","volume":"256","author":[{"family":"Gómez","given":"José M."},{"family":"Hódar","given":"José A."}],"issued":{"date-parts":[["2008",9]]}}}],"schema":"https://github.com/citation-style-language/schema/raw/master/csl-citation.json"} </w:instrText>
      </w:r>
      <w:r w:rsidR="002B78BD">
        <w:fldChar w:fldCharType="separate"/>
      </w:r>
      <w:r w:rsidR="002B78BD" w:rsidRPr="002B78BD">
        <w:rPr>
          <w:rFonts w:ascii="Calibri" w:hAnsi="Calibri" w:cs="Calibri"/>
          <w:kern w:val="0"/>
          <w:szCs w:val="24"/>
        </w:rPr>
        <w:t>(Gómez y Hódar 2008)</w:t>
      </w:r>
      <w:r w:rsidR="002B78BD">
        <w:fldChar w:fldCharType="end"/>
      </w:r>
      <w:r w:rsidR="0086625E">
        <w:t xml:space="preserve">. </w:t>
      </w:r>
    </w:p>
    <w:p w14:paraId="65776573" w14:textId="7BEDB920" w:rsidR="005D5023" w:rsidRDefault="0086625E" w:rsidP="00A16543">
      <w:pPr>
        <w:spacing w:line="276" w:lineRule="auto"/>
        <w:jc w:val="both"/>
      </w:pPr>
      <w:r>
        <w:t>Debido a esta situación</w:t>
      </w:r>
      <w:r w:rsidR="00E81EFC">
        <w:t xml:space="preserve">, se están desarrollando procedimientos de gestión de estas formaciones para mejorar su estructura y funcionamiento, </w:t>
      </w:r>
      <w:r>
        <w:t>entre los que se incluye</w:t>
      </w:r>
      <w:r w:rsidR="00E81EFC">
        <w:t xml:space="preserve"> el resalveo de los brotes asexuales que crecen de los individuos para fomentar su madurez y posterior reproducción sexual.</w:t>
      </w:r>
      <w:r>
        <w:t xml:space="preserve"> </w:t>
      </w:r>
      <w:r w:rsidR="00787C59">
        <w:t xml:space="preserve">Tanto las medidas que se realizan en los robledales como las que se realizan en los </w:t>
      </w:r>
      <w:r>
        <w:t>encinares</w:t>
      </w:r>
      <w:r w:rsidR="00787C59">
        <w:t xml:space="preserve"> dan como resultado un</w:t>
      </w:r>
      <w:del w:id="5" w:author="PENÉLOPE SERRANO ORTIZ" w:date="2024-01-08T16:51:00Z">
        <w:r w:rsidR="00787C59" w:rsidDel="003476D1">
          <w:delText>a</w:delText>
        </w:r>
      </w:del>
      <w:r w:rsidR="00787C59">
        <w:t xml:space="preserve"> residuo vegetal que muchas veces se decide dejar en estos ecosistemas para favorecer su correcto desarrollo hacia el estado deseado.</w:t>
      </w:r>
      <w:r w:rsidR="00373C6A">
        <w:t xml:space="preserve"> Este residuo vegetal es una aportación de carbono orgánico disuelto al suelo que puede modificar los flujos de CO</w:t>
      </w:r>
      <w:r w:rsidR="00373C6A" w:rsidRPr="00EC543F">
        <w:rPr>
          <w:vertAlign w:val="subscript"/>
        </w:rPr>
        <w:t>2</w:t>
      </w:r>
      <w:r w:rsidR="00373C6A">
        <w:t xml:space="preserve"> del ecosistema potenciando la respiración heterotrófica del suelo. Los microorganismos del suelo son los responsables del cierre del ciclo biogeoquímico del carbono así que descomponiendo este residuo vegetal contribuyen a la fertilidad del suelo y a la promoción del crecimiento vegetal.</w:t>
      </w:r>
      <w:r w:rsidR="00787C59">
        <w:t xml:space="preserve"> El efecto de este manejo de la materia orgánica en la respiración del suelo es un área de estudio poco desarrollada, por lo que es interesante centrar esfuerzos de investigación para entender </w:t>
      </w:r>
      <w:r w:rsidR="00F17AA3">
        <w:t>mejor los procesos que se dan al modificar la cantidad y disponibilidad de SOC.</w:t>
      </w:r>
    </w:p>
    <w:p w14:paraId="31345C28" w14:textId="0F7A4279" w:rsidR="00AA67A6" w:rsidRDefault="00E87243" w:rsidP="00A16543">
      <w:pPr>
        <w:spacing w:line="276" w:lineRule="auto"/>
        <w:jc w:val="both"/>
      </w:pPr>
      <w:r>
        <w:t xml:space="preserve">Los primeros esfuerzos de muestreo en respiración del suelo se pueden datar entre 1900 y 1930 </w:t>
      </w:r>
      <w:r w:rsidR="008676D9">
        <w:fldChar w:fldCharType="begin"/>
      </w:r>
      <w:r w:rsidR="008676D9">
        <w:instrText xml:space="preserve"> ADDIN ZOTERO_ITEM CSL_CITATION {"citationID":"9C8l3kEk","properties":{"formattedCitation":"(Lundegardh 1927; Smith y Brown 1931)","plainCitation":"(Lundegardh 1927; Smith y Brown 1931)","noteIndex":0},"citationItems":[{"id":345,"uris":["http://zotero.org/users/11290019/items/FN4LTJ38"],"itemData":{"id":345,"type":"article-journal","title":"CARBON DIOXIDE EVOLUTION OF SOIL AND CROP GROWTH.","volume":"Soil Science 23(6):p 417-453.","author":[{"family":"Lundegardh","given":"Henrik"}],"issued":{"date-parts":[["1927"]]}}},{"id":346,"uris":["http://zotero.org/users/11290019/items/3T55LUDF"],"itemData":{"id":346,"type":"article-journal","title":"Soil respiration","author":[{"family":"Smith","given":"F. B."},{"family":"Brown","given":"P. E."}],"issued":{"date-parts":[["1931"]]}}}],"schema":"https://github.com/citation-style-language/schema/raw/master/csl-citation.json"} </w:instrText>
      </w:r>
      <w:r w:rsidR="008676D9">
        <w:fldChar w:fldCharType="separate"/>
      </w:r>
      <w:r w:rsidR="001B2C9B" w:rsidRPr="001B2C9B">
        <w:rPr>
          <w:rFonts w:ascii="Calibri" w:hAnsi="Calibri" w:cs="Calibri"/>
        </w:rPr>
        <w:t>(Lundegardh 1927; Smith y Brown 1931)</w:t>
      </w:r>
      <w:r w:rsidR="008676D9">
        <w:fldChar w:fldCharType="end"/>
      </w:r>
      <w:r>
        <w:t xml:space="preserve"> mediante el uso del método de cámara</w:t>
      </w:r>
      <w:r w:rsidR="008676D9">
        <w:t>,</w:t>
      </w:r>
      <w:r>
        <w:t xml:space="preserve"> que consiste en colocar una cámara</w:t>
      </w:r>
      <w:r w:rsidR="00485358">
        <w:t xml:space="preserve"> en la superficie del suelo para atrapar las moléculas de CO</w:t>
      </w:r>
      <w:r w:rsidR="00485358" w:rsidRPr="00EC543F">
        <w:rPr>
          <w:vertAlign w:val="subscript"/>
        </w:rPr>
        <w:t>2</w:t>
      </w:r>
      <w:r w:rsidR="00485358">
        <w:t xml:space="preserve"> emitidas por la respiración del suelo y así poder cuantificarlas</w:t>
      </w:r>
      <w:r>
        <w:t xml:space="preserve">. </w:t>
      </w:r>
      <w:r w:rsidRPr="00E87243">
        <w:t>Las primeras mediciones utilizaban el método de absorción química (CA), en el que las moléculas de CO</w:t>
      </w:r>
      <w:r w:rsidRPr="00EC543F">
        <w:rPr>
          <w:vertAlign w:val="subscript"/>
        </w:rPr>
        <w:t>2</w:t>
      </w:r>
      <w:r w:rsidRPr="00E87243">
        <w:t xml:space="preserve"> respiradas eran absorbidas por soluciones alcalinas y determinadas mediante valoración </w:t>
      </w:r>
      <w:r w:rsidR="008676D9">
        <w:fldChar w:fldCharType="begin"/>
      </w:r>
      <w:r w:rsidR="008676D9">
        <w:instrText xml:space="preserve"> ADDIN ZOTERO_ITEM CSL_CITATION {"citationID":"oA0xwHLI","properties":{"formattedCitation":"(Norman, Garcia, y Verma 1992)","plainCitation":"(Norman, Garcia, y Verma 1992)","noteIndex":0},"citationItems":[{"id":350,"uris":["http://zotero.org/users/11290019/items/7TP672KL"],"itemData":{"id":350,"type":"article-journal","container-title":"Journal of Geophysical Research","DOI":"10.1029/92JD01348","ISSN":"0148-0227","issue":"D17","journalAbbreviation":"J. Geophys. Res.","language":"en","page":"18845","source":"DOI.org (Crossref)","title":"Soil surface CO &lt;sub&gt;2&lt;/sub&gt; fluxes and the carbon budget of a grassland","volume":"97","author":[{"family":"Norman","given":"J. M."},{"family":"Garcia","given":"R."},{"family":"Verma","given":"S. B."}],"issued":{"date-parts":[["1992"]]}}}],"schema":"https://github.com/citation-style-language/schema/raw/master/csl-citation.json"} </w:instrText>
      </w:r>
      <w:r w:rsidR="008676D9">
        <w:fldChar w:fldCharType="separate"/>
      </w:r>
      <w:r w:rsidR="001B2C9B" w:rsidRPr="001B2C9B">
        <w:rPr>
          <w:rFonts w:ascii="Calibri" w:hAnsi="Calibri" w:cs="Calibri"/>
        </w:rPr>
        <w:t>(Norman, Garcia, y Verma 1992)</w:t>
      </w:r>
      <w:r w:rsidR="008676D9">
        <w:fldChar w:fldCharType="end"/>
      </w:r>
      <w:r w:rsidRPr="00E87243">
        <w:t xml:space="preserve">. Con el avance del analizador de gases por infrarrojos (IRGA) en la década de 1970, la precisión de las mediciones ha mejorado significativamente </w:t>
      </w:r>
      <w:r w:rsidR="008676D9">
        <w:fldChar w:fldCharType="begin"/>
      </w:r>
      <w:r w:rsidR="008676D9">
        <w:instrText xml:space="preserve"> ADDIN ZOTERO_ITEM CSL_CITATION {"citationID":"bC9TM6oH","properties":{"formattedCitation":"(Norman, Garcia, y Verma 1992)","plainCitation":"(Norman, Garcia, y Verma 1992)","noteIndex":0},"citationItems":[{"id":350,"uris":["http://zotero.org/users/11290019/items/7TP672KL"],"itemData":{"id":350,"type":"article-journal","container-title":"Journal of Geophysical Research","DOI":"10.1029/92JD01348","ISSN":"0148-0227","issue":"D17","journalAbbreviation":"J. Geophys. Res.","language":"en","page":"18845","source":"DOI.org (Crossref)","title":"Soil surface CO &lt;sub&gt;2&lt;/sub&gt; fluxes and the carbon budget of a grassland","volume":"97","author":[{"family":"Norman","given":"J. M."},{"family":"Garcia","given":"R."},{"family":"Verma","given":"S. B."}],"issued":{"date-parts":[["1992"]]}}}],"schema":"https://github.com/citation-style-language/schema/raw/master/csl-citation.json"} </w:instrText>
      </w:r>
      <w:r w:rsidR="008676D9">
        <w:fldChar w:fldCharType="separate"/>
      </w:r>
      <w:r w:rsidR="001B2C9B" w:rsidRPr="001B2C9B">
        <w:rPr>
          <w:rFonts w:ascii="Calibri" w:hAnsi="Calibri" w:cs="Calibri"/>
        </w:rPr>
        <w:t>(Norman, Garcia, y Verma 1992)</w:t>
      </w:r>
      <w:r w:rsidR="008676D9">
        <w:fldChar w:fldCharType="end"/>
      </w:r>
      <w:r w:rsidRPr="00E87243">
        <w:t>.</w:t>
      </w:r>
      <w:r w:rsidR="00B4596D">
        <w:t xml:space="preserve"> </w:t>
      </w:r>
      <w:r w:rsidR="00AD4174">
        <w:t>Aun y así, es</w:t>
      </w:r>
      <w:r w:rsidR="00B4596D">
        <w:t xml:space="preserve">ta forma de medir la respiración del suelo presenta el principal inconveniente de que </w:t>
      </w:r>
      <w:r w:rsidR="007167BC">
        <w:t xml:space="preserve">necesita </w:t>
      </w:r>
      <w:r w:rsidR="00B4596D">
        <w:t>un esfuerzo de muestreo elevado</w:t>
      </w:r>
      <w:r w:rsidR="007167BC">
        <w:t>,</w:t>
      </w:r>
      <w:r w:rsidR="00B4596D">
        <w:t xml:space="preserve"> ya que requiere el desplazamiento a zona</w:t>
      </w:r>
      <w:r w:rsidR="00AD4174">
        <w:t>s</w:t>
      </w:r>
      <w:r w:rsidR="00B4596D">
        <w:t xml:space="preserve"> de estudio</w:t>
      </w:r>
      <w:r w:rsidR="007167BC">
        <w:t>, que pueden estar alejadas</w:t>
      </w:r>
      <w:r w:rsidR="00B4596D">
        <w:t xml:space="preserve"> </w:t>
      </w:r>
      <w:r w:rsidR="00AD4174">
        <w:t xml:space="preserve">a  o ser de difícil y peligroso acceso. Por ello, los científicos han desarrollado métodos indirectos para estimar la respiración del suelo en cualquier parte del planeta. </w:t>
      </w:r>
      <w:r w:rsidR="0080622B">
        <w:t>Una de las principales aproximaciones es mediante modelo</w:t>
      </w:r>
      <w:r w:rsidR="00054759">
        <w:t>s</w:t>
      </w:r>
      <w:r w:rsidR="0080622B">
        <w:t xml:space="preserve"> estadístico</w:t>
      </w:r>
      <w:r w:rsidR="00054759">
        <w:t>s</w:t>
      </w:r>
      <w:r w:rsidR="0080622B">
        <w:t xml:space="preserve"> simple</w:t>
      </w:r>
      <w:r w:rsidR="00054759">
        <w:t>s</w:t>
      </w:r>
      <w:r w:rsidR="0080622B">
        <w:t xml:space="preserve"> en </w:t>
      </w:r>
      <w:r w:rsidR="00054759">
        <w:t>los</w:t>
      </w:r>
      <w:r w:rsidR="0080622B">
        <w:t xml:space="preserve"> que se recopila el máximo de bases de datos posibles </w:t>
      </w:r>
      <w:r w:rsidR="00EC6390">
        <w:t>a escala global para poder estimar la respiración del suelo a través de métodos de interpolación espacial.</w:t>
      </w:r>
      <w:r w:rsidR="00363A6E">
        <w:t xml:space="preserve"> La principal limitación que tiene este método es la desigual distribución de datos de respiración del suelo, existiendo </w:t>
      </w:r>
      <w:r w:rsidR="007167BC">
        <w:t xml:space="preserve">mucha más información </w:t>
      </w:r>
      <w:r w:rsidR="00363A6E">
        <w:t>en países muy desarrollados que en los menos desarrollados</w:t>
      </w:r>
      <w:r w:rsidR="008676D9">
        <w:t xml:space="preserve"> </w:t>
      </w:r>
      <w:r w:rsidR="008676D9">
        <w:fldChar w:fldCharType="begin"/>
      </w:r>
      <w:r w:rsidR="008676D9">
        <w:instrText xml:space="preserve"> ADDIN ZOTERO_ITEM CSL_CITATION {"citationID":"xjz6edCA","properties":{"formattedCitation":"(Ming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8676D9">
        <w:fldChar w:fldCharType="separate"/>
      </w:r>
      <w:r w:rsidR="001B2C9B" w:rsidRPr="001B2C9B">
        <w:rPr>
          <w:rFonts w:ascii="Calibri" w:hAnsi="Calibri" w:cs="Calibri"/>
        </w:rPr>
        <w:t>(Ming Xu y Shang 2016)</w:t>
      </w:r>
      <w:r w:rsidR="008676D9">
        <w:fldChar w:fldCharType="end"/>
      </w:r>
      <w:r w:rsidR="00363A6E">
        <w:t>. Teniendo en cuenta esta distribución irregular, muchos científicos han desarrollado modelos empíricos de regresión como alternativa</w:t>
      </w:r>
      <w:r w:rsidR="00054759">
        <w:t>,</w:t>
      </w:r>
      <w:r w:rsidR="00363A6E">
        <w:t xml:space="preserve"> en los que se usan datos climáticos asociados a los de respiración del suelo para parametrizarlos</w:t>
      </w:r>
      <w:r w:rsidR="00445A37">
        <w:t xml:space="preserve"> obteniendo así una estimación más certera del flujo en sitios donde </w:t>
      </w:r>
      <w:r w:rsidR="00054759">
        <w:t>haya</w:t>
      </w:r>
      <w:r w:rsidR="00445A37">
        <w:t xml:space="preserve"> disponib</w:t>
      </w:r>
      <w:r w:rsidR="00054759">
        <w:t>ilidad de</w:t>
      </w:r>
      <w:r w:rsidR="00445A37">
        <w:t xml:space="preserve"> datos climáticos</w:t>
      </w:r>
      <w:r w:rsidR="003E491D">
        <w:t xml:space="preserve"> </w:t>
      </w:r>
      <w:r w:rsidR="003E491D">
        <w:fldChar w:fldCharType="begin"/>
      </w:r>
      <w:r w:rsidR="003E491D">
        <w:instrText xml:space="preserve"> ADDIN ZOTERO_ITEM CSL_CITATION {"citationID":"PKuwWF2p","properties":{"formattedCitation":"(Ming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3E491D">
        <w:fldChar w:fldCharType="separate"/>
      </w:r>
      <w:r w:rsidR="001B2C9B" w:rsidRPr="001B2C9B">
        <w:rPr>
          <w:rFonts w:ascii="Calibri" w:hAnsi="Calibri" w:cs="Calibri"/>
        </w:rPr>
        <w:t>(Ming Xu y Shang 2016)</w:t>
      </w:r>
      <w:r w:rsidR="003E491D">
        <w:fldChar w:fldCharType="end"/>
      </w:r>
      <w:r w:rsidR="00445A37">
        <w:t xml:space="preserve">. </w:t>
      </w:r>
    </w:p>
    <w:p w14:paraId="7412E541" w14:textId="3FBCBCF4" w:rsidR="00255D1F" w:rsidRDefault="00445A37" w:rsidP="00A16543">
      <w:pPr>
        <w:spacing w:line="276" w:lineRule="auto"/>
        <w:jc w:val="both"/>
      </w:pPr>
      <w:r>
        <w:t xml:space="preserve">Hoy en día, gracias a la teledetección se pueden obtener datos climáticos de cualquier parte del planeta a una resolución de hasta pocos metros según la zona y la variable observada. Además, se ha demostrado que añadir </w:t>
      </w:r>
      <w:r w:rsidR="009D6635">
        <w:t>otros productos derivados de datos satelitales</w:t>
      </w:r>
      <w:r w:rsidR="00054759">
        <w:t xml:space="preserve"> a los modelos </w:t>
      </w:r>
      <w:r w:rsidR="009D6635">
        <w:t>como</w:t>
      </w:r>
      <w:r w:rsidR="007167BC">
        <w:t xml:space="preserve"> es el caso de los</w:t>
      </w:r>
      <w:r>
        <w:t xml:space="preserve"> </w:t>
      </w:r>
      <w:r w:rsidR="00054759">
        <w:t>índice</w:t>
      </w:r>
      <w:r w:rsidR="009D6635">
        <w:t>s</w:t>
      </w:r>
      <w:r w:rsidR="00054759">
        <w:t xml:space="preserve"> de vegetación</w:t>
      </w:r>
      <w:r w:rsidR="009D6635">
        <w:t xml:space="preserve"> </w:t>
      </w:r>
      <w:r w:rsidR="007167BC">
        <w:t>(</w:t>
      </w:r>
      <w:r w:rsidR="009D6635" w:rsidRPr="00847657">
        <w:t>índice de vegetación de diferencia normalizada (NDVI, en inglés)</w:t>
      </w:r>
      <w:r w:rsidR="009D6635">
        <w:t xml:space="preserve"> </w:t>
      </w:r>
      <w:r w:rsidR="007167BC">
        <w:t>o</w:t>
      </w:r>
      <w:r w:rsidR="009D6635">
        <w:t xml:space="preserve"> el</w:t>
      </w:r>
      <w:r w:rsidR="009D6635" w:rsidRPr="00847657">
        <w:t xml:space="preserve"> índice de vegetación mejorado (EVI, en inglés)</w:t>
      </w:r>
      <w:r w:rsidR="007167BC">
        <w:t>)</w:t>
      </w:r>
      <w:r w:rsidR="00016C30">
        <w:t xml:space="preserve">, </w:t>
      </w:r>
      <w:r w:rsidR="00054759">
        <w:t>que pueden ser obtenidas fácilmente mediante teledetección, pueden mejorar significativamente la precisión de estos modelos</w:t>
      </w:r>
      <w:r w:rsidR="00600D7B">
        <w:t xml:space="preserve"> </w:t>
      </w:r>
      <w:r w:rsidR="00600D7B">
        <w:fldChar w:fldCharType="begin"/>
      </w:r>
      <w:r w:rsidR="00600D7B">
        <w:instrText xml:space="preserve"> ADDIN ZOTERO_ITEM CSL_CITATION {"citationID":"xcCum8Ah","properties":{"formattedCitation":"(Yan et\\uc0\\u160{}al. 2020)","plainCitation":"(Yan et al. 2020)","noteIndex":0},"citationItems":[{"id":402,"uris":["http://zotero.org/users/11290019/items/DPDCPD9X"],"itemData":{"id":402,"type":"article-journal","abstract":"Soil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600D7B">
        <w:fldChar w:fldCharType="separate"/>
      </w:r>
      <w:r w:rsidR="00600D7B" w:rsidRPr="00600D7B">
        <w:rPr>
          <w:rFonts w:ascii="Calibri" w:hAnsi="Calibri" w:cs="Calibri"/>
          <w:kern w:val="0"/>
          <w:szCs w:val="24"/>
        </w:rPr>
        <w:t>(Yan et al. 2020)</w:t>
      </w:r>
      <w:r w:rsidR="00600D7B">
        <w:fldChar w:fldCharType="end"/>
      </w:r>
      <w:r w:rsidR="00054759">
        <w:t xml:space="preserve">. </w:t>
      </w:r>
      <w:r w:rsidR="004B1F27">
        <w:t>A</w:t>
      </w:r>
      <w:r w:rsidR="004B1F27" w:rsidRPr="004B1F27">
        <w:t xml:space="preserve">lgunos estudios anteriores han intentado modelizar </w:t>
      </w:r>
      <w:r w:rsidR="007167BC">
        <w:t>la respiración del suelo</w:t>
      </w:r>
      <w:r w:rsidR="007167BC" w:rsidRPr="004B1F27">
        <w:t xml:space="preserve"> </w:t>
      </w:r>
      <w:r w:rsidR="004B1F27" w:rsidRPr="004B1F27">
        <w:t>a partir de conjuntos de datos satelitales</w:t>
      </w:r>
      <w:r w:rsidR="004B1F27">
        <w:t xml:space="preserve"> pero al ser un campo de estudio novedoso</w:t>
      </w:r>
      <w:r w:rsidR="004B1F27" w:rsidRPr="004B1F27">
        <w:t xml:space="preserve"> sigue habiendo debate sobre las variables predictivas más importantes y las estructuras de modelos más precisas. </w:t>
      </w:r>
      <w:r w:rsidR="00600D7B">
        <w:fldChar w:fldCharType="begin"/>
      </w:r>
      <w:r w:rsidR="00600D7B">
        <w:instrText xml:space="preserve"> ADDIN ZOTERO_ITEM CSL_CITATION {"citationID":"JCyqvk2E","properties":{"formattedCitation":"(Hursh et\\uc0\\u160{}al. 2017)","plainCitation":"(Hursh et al. 2017)","noteIndex":0},"citationItems":[{"id":410,"uris":["http://zotero.org/users/11290019/items/56DBEVTK"],"itemData":{"id":410,"type":"article-journal","abstract":"Abstract\n            \n              Soil respiration (Rs) is a major pathway by which fixed carbon in the biosphere is returned to the atmosphere, yet there are limits to our ability to predict respiration rates using environmental drivers at the global scale. While temperature, moisture, carbon supply, and other site characteristics are known to regulate soil respiration rates at plot scales within certain biomes, quantitative frameworks for evaluating the relative importance of these factors across different biomes and at the global scale require tests of the relationships between field estimates and global climatic data. This study evaluates the factors driving Rs at the global scale by linking global datasets of soil moisture, soil temperature, primary productivity, and soil carbon estimates with observations of annual Rs from the Global Soil Respiration Database (\n              SRDB\n              ). We find that calibrating models with parabolic soil moisture functions can improve predictive power over similar models with asymptotic functions of mean annual precipitation. Soil temperature is comparable with previously reported air temperature observations used in predicting Rs and</w:instrText>
      </w:r>
      <w:r w:rsidR="00600D7B">
        <w:rPr>
          <w:rFonts w:hint="eastAsia"/>
        </w:rPr>
        <w:instrText xml:space="preserve"> is the dominant driver of Rs in global models; however, within certain biomes soil moisture and soil carbon emerge as dominant predictors of Rs. We identify regions where typical temperature</w:instrText>
      </w:r>
      <w:r w:rsidR="00600D7B">
        <w:rPr>
          <w:rFonts w:hint="eastAsia"/>
        </w:rPr>
        <w:instrText>‐</w:instrText>
      </w:r>
      <w:r w:rsidR="00600D7B">
        <w:rPr>
          <w:rFonts w:hint="eastAsia"/>
        </w:rPr>
        <w:instrText>driven responses are further mediated by soil moisture, precipi</w:instrText>
      </w:r>
      <w:r w:rsidR="00600D7B">
        <w:instrText>tation, and carbon supply and regions in which environmental controls on high Rs values are difficult to ascertain due to limited field data. Because soil moisture integrates temperature and precipitation dynamics, it can more directly constrain the heter</w:instrText>
      </w:r>
      <w:r w:rsidR="00600D7B">
        <w:rPr>
          <w:rFonts w:hint="eastAsia"/>
        </w:rPr>
        <w:instrText>otrophic component of Rs, but global</w:instrText>
      </w:r>
      <w:r w:rsidR="00600D7B">
        <w:rPr>
          <w:rFonts w:hint="eastAsia"/>
        </w:rPr>
        <w:instrText>‐</w:instrText>
      </w:r>
      <w:r w:rsidR="00600D7B">
        <w:rPr>
          <w:rFonts w:hint="eastAsia"/>
        </w:rPr>
        <w:instrText>scale models tend to smooth its spatial heterogeneity by aggregating factors that increase moisture variability within and across biomes. We compare statistical and mechanistic models that provide independent estimates</w:instrText>
      </w:r>
      <w:r w:rsidR="00600D7B">
        <w:instrText xml:space="preserve"> of global Rs ranging from 83 to 108 Pg yr\n              −1\n              , but also highlight regions of uncertainty where more observations are required or environmental controls are hard to constrain.","container-title":"Global Change Biology","DOI":"10.1111/gcb.13489","ISSN":"1354-1013, 1365-2486","issue":"5","journalAbbreviation":"Global Change Biology","language":"en","page":"2090-2103","source":"DOI.org (Crossref)","title":"The sensitivity of soil respiration to soil temperature, moisture, and carbon supply at the global scale","volume":"23","author":[{"family":"Hursh","given":"Andrew"},{"family":"Ballantyne","given":"Ashley"},{"family":"Cooper","given":"Leila"},{"family":"Maneta","given":"Marco"},{"family":"Kimball","given":"John"},{"family":"Watts","given":"Jennifer"}],"issued":{"date-parts":[["2017",5]]}}}],"schema":"https://github.com/citation-style-language/schema/raw/master/csl-citation.json"} </w:instrText>
      </w:r>
      <w:r w:rsidR="00600D7B">
        <w:fldChar w:fldCharType="separate"/>
      </w:r>
      <w:r w:rsidR="00600D7B" w:rsidRPr="00600D7B">
        <w:rPr>
          <w:rFonts w:ascii="Calibri" w:hAnsi="Calibri" w:cs="Calibri"/>
          <w:kern w:val="0"/>
          <w:szCs w:val="24"/>
        </w:rPr>
        <w:t>Hursh et al. 2017</w:t>
      </w:r>
      <w:r w:rsidR="00600D7B">
        <w:fldChar w:fldCharType="end"/>
      </w:r>
      <w:r w:rsidR="004B1F27" w:rsidRPr="004B1F27">
        <w:t xml:space="preserve"> estimaron la </w:t>
      </w:r>
      <w:r w:rsidR="00DC05F8">
        <w:t>respiración del suelo</w:t>
      </w:r>
      <w:r w:rsidR="004B1F27" w:rsidRPr="004B1F27">
        <w:t xml:space="preserve"> a escala mundial utilizando datos del espectrómetro de imágenes de resolución moderada (MODIS</w:t>
      </w:r>
      <w:r w:rsidR="00DC05F8">
        <w:t>, en inglés</w:t>
      </w:r>
      <w:r w:rsidR="004B1F27" w:rsidRPr="004B1F27">
        <w:t>) y del radiómetro avanzado de muy alta resolución (AVHRR</w:t>
      </w:r>
      <w:r w:rsidR="00DC05F8">
        <w:t>, en inglés</w:t>
      </w:r>
      <w:r w:rsidR="004B1F27" w:rsidRPr="004B1F27">
        <w:t xml:space="preserve">) y concluyeron que la temperatura es la mejor variable predictiva de </w:t>
      </w:r>
      <w:r w:rsidR="00DC05F8">
        <w:t>la respiración</w:t>
      </w:r>
      <w:r w:rsidR="004B1F27" w:rsidRPr="004B1F27">
        <w:t xml:space="preserve">, y que la precipitación y el suministro de carbono son predictores complementarios. </w:t>
      </w:r>
      <w:r w:rsidR="00600D7B">
        <w:fldChar w:fldCharType="begin"/>
      </w:r>
      <w:r w:rsidR="00600D7B">
        <w:instrText xml:space="preserve"> ADDIN ZOTERO_ITEM CSL_CITATION {"citationID":"y4XKF1Ml","properties":{"formattedCitation":"(Yan et\\uc0\\u160{}al. 2020)","plainCitation":"(Yan et al. 2020)","noteIndex":0},"citationItems":[{"id":402,"uris":["http://zotero.org/users/11290019/items/DPDCPD9X"],"itemData":{"id":402,"type":"article-journal","abstract":"Soil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600D7B">
        <w:fldChar w:fldCharType="separate"/>
      </w:r>
      <w:r w:rsidR="00600D7B" w:rsidRPr="00600D7B">
        <w:rPr>
          <w:rFonts w:ascii="Calibri" w:hAnsi="Calibri" w:cs="Calibri"/>
          <w:kern w:val="0"/>
          <w:szCs w:val="24"/>
        </w:rPr>
        <w:t>Yan et al. 2020</w:t>
      </w:r>
      <w:r w:rsidR="00600D7B">
        <w:fldChar w:fldCharType="end"/>
      </w:r>
      <w:r w:rsidR="00600D7B">
        <w:t xml:space="preserve"> ex</w:t>
      </w:r>
      <w:r w:rsidR="00DC05F8" w:rsidRPr="00DC05F8">
        <w:t>aminaron el potencial del índice de vegetación de diferencia normalizada (NDVI), el índice de clorofila verde (CIgreen) y el índice de vegetación mejorado (EVI)</w:t>
      </w:r>
      <w:r w:rsidR="00DC05F8">
        <w:t xml:space="preserve">, </w:t>
      </w:r>
      <w:r w:rsidR="00DC05F8" w:rsidRPr="00DC05F8">
        <w:t>el índice de área foliar (LAI), la temperatura de la superficie terrestre (LST)</w:t>
      </w:r>
      <w:r w:rsidR="00DC05F8">
        <w:t>,</w:t>
      </w:r>
      <w:r w:rsidR="00DC05F8" w:rsidRPr="00DC05F8">
        <w:t xml:space="preserve"> </w:t>
      </w:r>
      <w:r w:rsidR="00DC05F8">
        <w:t>todos ellos</w:t>
      </w:r>
      <w:r w:rsidR="00DC05F8" w:rsidRPr="00DC05F8">
        <w:t xml:space="preserve"> </w:t>
      </w:r>
      <w:r w:rsidR="00DC05F8">
        <w:t>basados</w:t>
      </w:r>
      <w:r w:rsidR="00DC05F8" w:rsidRPr="00DC05F8">
        <w:t xml:space="preserve"> en </w:t>
      </w:r>
      <w:r w:rsidR="00DC05F8">
        <w:t xml:space="preserve">observaciones con </w:t>
      </w:r>
      <w:r w:rsidR="00DC05F8" w:rsidRPr="00DC05F8">
        <w:t xml:space="preserve">MODIS, y la humedad del suelo obtenidos a partir de un modelo de balance hídrico para proporcionar estimaciones de </w:t>
      </w:r>
      <w:r w:rsidR="007167BC">
        <w:t>respiración de suelo</w:t>
      </w:r>
      <w:r w:rsidR="007167BC" w:rsidRPr="00DC05F8">
        <w:t xml:space="preserve"> </w:t>
      </w:r>
      <w:r w:rsidR="00DC05F8" w:rsidRPr="00DC05F8">
        <w:t>en bosques caducifolios y perennifolios de coníferas. Encontraron que la LST nocturna y el índice máximo de área foliar (LAImáx) eran los predictores más potentes de</w:t>
      </w:r>
      <w:r w:rsidR="00DC05F8">
        <w:t xml:space="preserve"> la respiración del suelo. Estos estudios demuestran que</w:t>
      </w:r>
      <w:r w:rsidR="00054759">
        <w:t xml:space="preserve"> el uso la teledetección puede ser cada vez más determinante en estudios de respiración de suelo y es de esperar que aumente su uso en este tipo de estudios junto a otras tecnologías punteras como el “machine learning”, el “data mining” y la inteligencia artificial.</w:t>
      </w:r>
    </w:p>
    <w:p w14:paraId="52BA1325" w14:textId="77777777" w:rsidR="00255D1F" w:rsidRDefault="00255D1F" w:rsidP="00A16543">
      <w:pPr>
        <w:spacing w:line="276" w:lineRule="auto"/>
        <w:jc w:val="both"/>
      </w:pPr>
      <w:r>
        <w:br w:type="page"/>
      </w:r>
    </w:p>
    <w:p w14:paraId="0ABCFBD2" w14:textId="77777777" w:rsidR="0085429A" w:rsidRDefault="00C37CDC" w:rsidP="00A16543">
      <w:pPr>
        <w:pStyle w:val="Ttulo1"/>
        <w:spacing w:line="276" w:lineRule="auto"/>
      </w:pPr>
      <w:bookmarkStart w:id="6" w:name="_Toc155921531"/>
      <w:r w:rsidRPr="00BD798C">
        <w:t>2. Objetivos</w:t>
      </w:r>
      <w:bookmarkEnd w:id="6"/>
    </w:p>
    <w:p w14:paraId="5FF24A00" w14:textId="550CD70F" w:rsidR="007B7949" w:rsidDel="007167BC" w:rsidRDefault="007B7949" w:rsidP="007167BC">
      <w:pPr>
        <w:spacing w:line="276" w:lineRule="auto"/>
        <w:jc w:val="both"/>
        <w:rPr>
          <w:del w:id="7" w:author="PENÉLOPE SERRANO ORTIZ" w:date="2024-01-09T09:51:00Z"/>
        </w:rPr>
      </w:pPr>
      <w:r>
        <w:t>El objetivo de este trabajo es e</w:t>
      </w:r>
      <w:r w:rsidR="007F64C8" w:rsidRPr="007F64C8">
        <w:t xml:space="preserve">studiar la evolución </w:t>
      </w:r>
      <w:r w:rsidR="007167BC">
        <w:t>de la respiración de suelo</w:t>
      </w:r>
      <w:r w:rsidR="007F64C8" w:rsidRPr="007F64C8">
        <w:t xml:space="preserve"> en función de su microhábitat </w:t>
      </w:r>
      <w:r>
        <w:t xml:space="preserve">en dos </w:t>
      </w:r>
      <w:r w:rsidR="007F64C8" w:rsidRPr="007F64C8">
        <w:t>sistema</w:t>
      </w:r>
      <w:r>
        <w:t>s</w:t>
      </w:r>
      <w:r w:rsidR="007F64C8" w:rsidRPr="007F64C8">
        <w:t xml:space="preserve"> forestal</w:t>
      </w:r>
      <w:r>
        <w:t xml:space="preserve">es, un robledal y un encinar, donde se han realizado procesos de </w:t>
      </w:r>
      <w:r w:rsidR="002E5282">
        <w:t>resalveo</w:t>
      </w:r>
      <w:r>
        <w:t xml:space="preserve"> generando dos microhábitats distintos desde el punto de vista del suelo: suelo bajo copa</w:t>
      </w:r>
      <w:r w:rsidR="007167BC">
        <w:t xml:space="preserve"> (cubierto de ramas y hojarasca productos del resalveo)</w:t>
      </w:r>
      <w:r>
        <w:t xml:space="preserve"> y suelo desnudo. </w:t>
      </w:r>
      <w:r w:rsidRPr="007B7949">
        <w:t xml:space="preserve">Para </w:t>
      </w:r>
      <w:r w:rsidR="007167BC">
        <w:t>cuantificar esta respiración utilizaremos</w:t>
      </w:r>
      <w:r w:rsidRPr="007B7949">
        <w:t xml:space="preserve"> métodos de cámaras. </w:t>
      </w:r>
      <w:r w:rsidR="007167BC">
        <w:t>Para cumplir con este objetivo general, este trabajo propone los siguientes objetivos específicos: (1)</w:t>
      </w:r>
      <w:r w:rsidR="00B355B5">
        <w:t xml:space="preserve"> </w:t>
      </w:r>
      <w:r w:rsidR="007167BC">
        <w:t>e</w:t>
      </w:r>
      <w:r w:rsidRPr="007B7949">
        <w:t xml:space="preserve">studiaremos la evolución de los flujos a nivel estacional, </w:t>
      </w:r>
      <w:r w:rsidR="007167BC">
        <w:t>(2)</w:t>
      </w:r>
      <w:r w:rsidR="007167BC" w:rsidRPr="007B7949">
        <w:t xml:space="preserve"> </w:t>
      </w:r>
      <w:r w:rsidRPr="007B7949">
        <w:t xml:space="preserve">dependencia con la temperatura y la </w:t>
      </w:r>
      <w:r w:rsidR="007167BC">
        <w:t>precipitación</w:t>
      </w:r>
      <w:r w:rsidRPr="007B7949">
        <w:t xml:space="preserve"> y </w:t>
      </w:r>
      <w:r w:rsidR="007167BC">
        <w:t xml:space="preserve">(3) </w:t>
      </w:r>
      <w:r w:rsidRPr="007B7949">
        <w:t xml:space="preserve">analizaremos si existen o no diferencias entre </w:t>
      </w:r>
      <w:r>
        <w:t>los diferentes microhábitats</w:t>
      </w:r>
      <w:r w:rsidRPr="007B7949">
        <w:t xml:space="preserve">. </w:t>
      </w:r>
    </w:p>
    <w:p w14:paraId="6D4A7AC8" w14:textId="654FE73D" w:rsidR="007F64C8" w:rsidRDefault="007B7949" w:rsidP="00EC543F">
      <w:pPr>
        <w:spacing w:line="276" w:lineRule="auto"/>
        <w:jc w:val="both"/>
      </w:pPr>
      <w:r>
        <w:t xml:space="preserve">Por otro lado, </w:t>
      </w:r>
      <w:r w:rsidR="007167BC">
        <w:t xml:space="preserve">(4) </w:t>
      </w:r>
      <w:r>
        <w:t>se busca d</w:t>
      </w:r>
      <w:r w:rsidR="007F64C8" w:rsidRPr="007F64C8">
        <w:t>eterminar el potencial de diferentes satélites para detectar diferencias de condiciones ambientales y flujos</w:t>
      </w:r>
      <w:r>
        <w:t xml:space="preserve"> de respiración</w:t>
      </w:r>
      <w:r w:rsidR="007F64C8" w:rsidRPr="007F64C8">
        <w:t xml:space="preserve"> y sus dinámicas temporales en </w:t>
      </w:r>
      <w:r>
        <w:t>dichos</w:t>
      </w:r>
      <w:r w:rsidR="007F64C8" w:rsidRPr="007F64C8">
        <w:t xml:space="preserve"> sistemas forestales</w:t>
      </w:r>
      <w:r>
        <w:t xml:space="preserve"> y microhábitats</w:t>
      </w:r>
      <w:r w:rsidR="007F64C8" w:rsidRPr="007F64C8">
        <w:t>.</w:t>
      </w:r>
      <w:r w:rsidR="00D345ED">
        <w:t xml:space="preserve"> </w:t>
      </w:r>
      <w:r>
        <w:t xml:space="preserve">Para lograr este objetivo se usaron datos de dos satélites diferentes: SENTINEL-2 y Landsat 9. A partir de estos datos se </w:t>
      </w:r>
      <w:r w:rsidR="003476D1">
        <w:t>analizarán</w:t>
      </w:r>
      <w:r>
        <w:t xml:space="preserve"> índices de vegetación y de humedad</w:t>
      </w:r>
      <w:r w:rsidR="00B858A2">
        <w:t xml:space="preserve"> para detectar las posibles diferencias y correlaciones.</w:t>
      </w:r>
    </w:p>
    <w:p w14:paraId="35EDCC4E" w14:textId="77777777" w:rsidR="0085429A" w:rsidRDefault="0085429A"/>
    <w:p w14:paraId="6479E08A" w14:textId="14665C40" w:rsidR="00C37CDC" w:rsidRPr="0085429A" w:rsidRDefault="00C37CDC">
      <w:r w:rsidRPr="0085429A">
        <w:br w:type="page"/>
      </w:r>
    </w:p>
    <w:p w14:paraId="7CF120E3" w14:textId="296D17B5" w:rsidR="00847657" w:rsidRPr="00847657" w:rsidRDefault="00847657" w:rsidP="00210D73">
      <w:pPr>
        <w:pStyle w:val="Ttulo1"/>
        <w:spacing w:line="276" w:lineRule="auto"/>
      </w:pPr>
      <w:bookmarkStart w:id="8" w:name="_Toc155921532"/>
      <w:r w:rsidRPr="00847657">
        <w:t>3. Material y métodos</w:t>
      </w:r>
      <w:bookmarkEnd w:id="8"/>
    </w:p>
    <w:p w14:paraId="49879D19" w14:textId="63B79ACB" w:rsidR="00847657" w:rsidRPr="00847657" w:rsidRDefault="00847657" w:rsidP="00210D73">
      <w:pPr>
        <w:pStyle w:val="Ttulo2"/>
        <w:spacing w:line="276" w:lineRule="auto"/>
      </w:pPr>
      <w:bookmarkStart w:id="9" w:name="_Toc155921533"/>
      <w:r w:rsidRPr="00847657">
        <w:t>3.1 Área de estudio</w:t>
      </w:r>
      <w:bookmarkEnd w:id="9"/>
    </w:p>
    <w:p w14:paraId="60181EA2" w14:textId="52CD2751" w:rsidR="009B7C40" w:rsidRPr="009170EA" w:rsidRDefault="00685CD9" w:rsidP="00210D73">
      <w:pPr>
        <w:spacing w:line="276" w:lineRule="auto"/>
        <w:jc w:val="both"/>
        <w:rPr>
          <w:b/>
          <w:bCs/>
        </w:rPr>
      </w:pPr>
      <w:r>
        <w:rPr>
          <w:noProof/>
        </w:rPr>
        <mc:AlternateContent>
          <mc:Choice Requires="wps">
            <w:drawing>
              <wp:anchor distT="0" distB="0" distL="114300" distR="114300" simplePos="0" relativeHeight="251665408" behindDoc="0" locked="0" layoutInCell="1" allowOverlap="1" wp14:anchorId="5270673F" wp14:editId="32533938">
                <wp:simplePos x="0" y="0"/>
                <wp:positionH relativeFrom="column">
                  <wp:posOffset>4258310</wp:posOffset>
                </wp:positionH>
                <wp:positionV relativeFrom="paragraph">
                  <wp:posOffset>4047490</wp:posOffset>
                </wp:positionV>
                <wp:extent cx="1613535" cy="470535"/>
                <wp:effectExtent l="0" t="0" r="0" b="5715"/>
                <wp:wrapNone/>
                <wp:docPr id="14297290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3535" cy="470535"/>
                        </a:xfrm>
                        <a:prstGeom prst="rect">
                          <a:avLst/>
                        </a:prstGeom>
                        <a:noFill/>
                        <a:ln w="9525">
                          <a:noFill/>
                          <a:miter lim="800000"/>
                          <a:headEnd/>
                          <a:tailEnd/>
                        </a:ln>
                      </wps:spPr>
                      <wps:txbx>
                        <w:txbxContent>
                          <w:p w14:paraId="09428CDC" w14:textId="6BE59D3B" w:rsidR="009F085E" w:rsidRPr="009F085E" w:rsidRDefault="00C13349" w:rsidP="009F085E">
                            <w:pPr>
                              <w:rPr>
                                <w:color w:val="FFFFFF" w:themeColor="background1"/>
                                <w:sz w:val="20"/>
                                <w:szCs w:val="20"/>
                              </w:rPr>
                            </w:pPr>
                            <w:r>
                              <w:rPr>
                                <w:color w:val="FFFFFF" w:themeColor="background1"/>
                                <w:sz w:val="20"/>
                                <w:szCs w:val="20"/>
                              </w:rPr>
                              <w:t xml:space="preserve">Cáñar </w:t>
                            </w:r>
                            <w:r w:rsidR="009F085E">
                              <w:rPr>
                                <w:color w:val="FFFFFF" w:themeColor="background1"/>
                                <w:sz w:val="20"/>
                                <w:szCs w:val="20"/>
                              </w:rPr>
                              <w:t>(</w:t>
                            </w:r>
                            <w:r w:rsidR="009F085E">
                              <w:rPr>
                                <w:i/>
                                <w:iCs/>
                                <w:color w:val="FFFFFF" w:themeColor="background1"/>
                                <w:sz w:val="20"/>
                                <w:szCs w:val="20"/>
                              </w:rPr>
                              <w:t>Quercus pyrenaica</w:t>
                            </w:r>
                            <w:r w:rsidR="009F085E">
                              <w:rPr>
                                <w:color w:val="FFFFFF" w:themeColor="background1"/>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270673F" id="_x0000_t202" coordsize="21600,21600" o:spt="202" path="m,l,21600r21600,l21600,xe">
                <v:stroke joinstyle="miter"/>
                <v:path gradientshapeok="t" o:connecttype="rect"/>
              </v:shapetype>
              <v:shape id="Cuadro de texto 2" o:spid="_x0000_s1026" type="#_x0000_t202" style="position:absolute;left:0;text-align:left;margin-left:335.3pt;margin-top:318.7pt;width:127.05pt;height:37.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" filled="f" stroked="f">
                <v:textbox>
                  <w:txbxContent>
                    <w:p w14:paraId="09428CDC" w14:textId="6BE59D3B" w:rsidR="009F085E" w:rsidRPr="009F085E" w:rsidRDefault="00C13349" w:rsidP="009F085E">
                      <w:pPr>
                        <w:rPr>
                          <w:color w:val="FFFFFF" w:themeColor="background1"/>
                          <w:sz w:val="20"/>
                          <w:szCs w:val="20"/>
                        </w:rPr>
                      </w:pPr>
                      <w:r>
                        <w:rPr>
                          <w:color w:val="FFFFFF" w:themeColor="background1"/>
                          <w:sz w:val="20"/>
                          <w:szCs w:val="20"/>
                        </w:rPr>
                        <w:t xml:space="preserve">Cáñar </w:t>
                      </w:r>
                      <w:r w:rsidR="009F085E">
                        <w:rPr>
                          <w:color w:val="FFFFFF" w:themeColor="background1"/>
                          <w:sz w:val="20"/>
                          <w:szCs w:val="20"/>
                        </w:rPr>
                        <w:t>(</w:t>
                      </w:r>
                      <w:r w:rsidR="009F085E">
                        <w:rPr>
                          <w:i/>
                          <w:iCs/>
                          <w:color w:val="FFFFFF" w:themeColor="background1"/>
                          <w:sz w:val="20"/>
                          <w:szCs w:val="20"/>
                        </w:rPr>
                        <w:t>Quercus pyrenaica</w:t>
                      </w:r>
                      <w:r w:rsidR="009F085E">
                        <w:rPr>
                          <w:color w:val="FFFFFF" w:themeColor="background1"/>
                          <w:sz w:val="20"/>
                          <w:szCs w:val="20"/>
                        </w:rPr>
                        <w:t>)</w:t>
                      </w:r>
                    </w:p>
                  </w:txbxContent>
                </v:textbox>
              </v:shape>
            </w:pict>
          </mc:Fallback>
        </mc:AlternateContent>
      </w:r>
      <w:r>
        <w:rPr>
          <w:noProof/>
        </w:rPr>
        <mc:AlternateContent>
          <mc:Choice Requires="wps">
            <w:drawing>
              <wp:anchor distT="0" distB="0" distL="114300" distR="114300" simplePos="0" relativeHeight="252020736" behindDoc="0" locked="0" layoutInCell="1" allowOverlap="1" wp14:anchorId="0DD61E4F" wp14:editId="384E9FF2">
                <wp:simplePos x="0" y="0"/>
                <wp:positionH relativeFrom="column">
                  <wp:posOffset>4260215</wp:posOffset>
                </wp:positionH>
                <wp:positionV relativeFrom="paragraph">
                  <wp:posOffset>3816350</wp:posOffset>
                </wp:positionV>
                <wp:extent cx="1669415" cy="254635"/>
                <wp:effectExtent l="0" t="0" r="0" b="0"/>
                <wp:wrapNone/>
                <wp:docPr id="3045564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415" cy="254635"/>
                        </a:xfrm>
                        <a:prstGeom prst="rect">
                          <a:avLst/>
                        </a:prstGeom>
                        <a:noFill/>
                        <a:ln w="9525">
                          <a:noFill/>
                          <a:miter lim="800000"/>
                          <a:headEnd/>
                          <a:tailEnd/>
                        </a:ln>
                      </wps:spPr>
                      <wps:txbx>
                        <w:txbxContent>
                          <w:p w14:paraId="56423907" w14:textId="2A712E31" w:rsidR="009F085E" w:rsidRPr="009F085E" w:rsidRDefault="009F085E" w:rsidP="009F085E">
                            <w:pPr>
                              <w:rPr>
                                <w:color w:val="FFFFFF" w:themeColor="background1"/>
                                <w:sz w:val="20"/>
                                <w:szCs w:val="20"/>
                              </w:rPr>
                            </w:pPr>
                            <w:r>
                              <w:rPr>
                                <w:color w:val="FFFFFF" w:themeColor="background1"/>
                                <w:sz w:val="20"/>
                                <w:szCs w:val="20"/>
                              </w:rPr>
                              <w:t>Fiñana (</w:t>
                            </w:r>
                            <w:r>
                              <w:rPr>
                                <w:i/>
                                <w:iCs/>
                                <w:color w:val="FFFFFF" w:themeColor="background1"/>
                                <w:sz w:val="20"/>
                                <w:szCs w:val="20"/>
                              </w:rPr>
                              <w:t>Quercus ilex</w:t>
                            </w:r>
                            <w:r>
                              <w:rPr>
                                <w:color w:val="FFFFFF" w:themeColor="background1"/>
                                <w:sz w:val="20"/>
                                <w:szCs w:val="20"/>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DD61E4F" id="_x0000_s1027" type="#_x0000_t202" style="position:absolute;left:0;text-align:left;margin-left:335.45pt;margin-top:300.5pt;width:131.45pt;height:20.0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" filled="f" stroked="f">
                <v:textbox>
                  <w:txbxContent>
                    <w:p w14:paraId="56423907" w14:textId="2A712E31" w:rsidR="009F085E" w:rsidRPr="009F085E" w:rsidRDefault="009F085E" w:rsidP="009F085E">
                      <w:pPr>
                        <w:rPr>
                          <w:color w:val="FFFFFF" w:themeColor="background1"/>
                          <w:sz w:val="20"/>
                          <w:szCs w:val="20"/>
                        </w:rPr>
                      </w:pPr>
                      <w:r>
                        <w:rPr>
                          <w:color w:val="FFFFFF" w:themeColor="background1"/>
                          <w:sz w:val="20"/>
                          <w:szCs w:val="20"/>
                        </w:rPr>
                        <w:t>Fiñana (</w:t>
                      </w:r>
                      <w:r>
                        <w:rPr>
                          <w:i/>
                          <w:iCs/>
                          <w:color w:val="FFFFFF" w:themeColor="background1"/>
                          <w:sz w:val="20"/>
                          <w:szCs w:val="20"/>
                        </w:rPr>
                        <w:t>Quercus ilex</w:t>
                      </w:r>
                      <w:r>
                        <w:rPr>
                          <w:color w:val="FFFFFF" w:themeColor="background1"/>
                          <w:sz w:val="20"/>
                          <w:szCs w:val="20"/>
                        </w:rPr>
                        <w:t>)</w:t>
                      </w:r>
                    </w:p>
                  </w:txbxContent>
                </v:textbox>
              </v:shape>
            </w:pict>
          </mc:Fallback>
        </mc:AlternateContent>
      </w:r>
      <w:r>
        <w:rPr>
          <w:noProof/>
        </w:rPr>
        <mc:AlternateContent>
          <mc:Choice Requires="wps">
            <w:drawing>
              <wp:anchor distT="0" distB="0" distL="114300" distR="114300" simplePos="0" relativeHeight="251840512" behindDoc="0" locked="0" layoutInCell="1" allowOverlap="1" wp14:anchorId="1C4142B8" wp14:editId="6143ABB6">
                <wp:simplePos x="0" y="0"/>
                <wp:positionH relativeFrom="column">
                  <wp:posOffset>4194810</wp:posOffset>
                </wp:positionH>
                <wp:positionV relativeFrom="paragraph">
                  <wp:posOffset>4140835</wp:posOffset>
                </wp:positionV>
                <wp:extent cx="90805" cy="83820"/>
                <wp:effectExtent l="0" t="0" r="23495" b="11430"/>
                <wp:wrapNone/>
                <wp:docPr id="1108058343" name="Diagrama de flujo: conector 1"/>
                <wp:cNvGraphicFramePr/>
                <a:graphic xmlns:a="http://schemas.openxmlformats.org/drawingml/2006/main">
                  <a:graphicData uri="http://schemas.microsoft.com/office/word/2010/wordprocessingShape">
                    <wps:wsp>
                      <wps:cNvSpPr/>
                      <wps:spPr>
                        <a:xfrm>
                          <a:off x="0" y="0"/>
                          <a:ext cx="90805" cy="83820"/>
                        </a:xfrm>
                        <a:prstGeom prst="flowChartConnector">
                          <a:avLst/>
                        </a:prstGeom>
                        <a:solidFill>
                          <a:srgbClr val="FFC000"/>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818C8F"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 o:spid="_x0000_s1026" type="#_x0000_t120" style="position:absolute;margin-left:330.3pt;margin-top:326.05pt;width:7.15pt;height:6.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" fillcolor="#ffc000" strokecolor="black [3213]" strokeweight=".25pt">
                <v:stroke joinstyle="miter"/>
              </v:shape>
            </w:pict>
          </mc:Fallback>
        </mc:AlternateContent>
      </w:r>
      <w:r>
        <w:rPr>
          <w:noProof/>
        </w:rPr>
        <mc:AlternateContent>
          <mc:Choice Requires="wps">
            <w:drawing>
              <wp:anchor distT="0" distB="0" distL="114300" distR="114300" simplePos="0" relativeHeight="251502592" behindDoc="0" locked="0" layoutInCell="1" allowOverlap="1" wp14:anchorId="1B49D5E5" wp14:editId="236A24E5">
                <wp:simplePos x="0" y="0"/>
                <wp:positionH relativeFrom="column">
                  <wp:posOffset>4189730</wp:posOffset>
                </wp:positionH>
                <wp:positionV relativeFrom="paragraph">
                  <wp:posOffset>3918585</wp:posOffset>
                </wp:positionV>
                <wp:extent cx="90805" cy="83820"/>
                <wp:effectExtent l="0" t="0" r="23495" b="11430"/>
                <wp:wrapNone/>
                <wp:docPr id="1727957751" name="Diagrama de flujo: conector 1"/>
                <wp:cNvGraphicFramePr/>
                <a:graphic xmlns:a="http://schemas.openxmlformats.org/drawingml/2006/main">
                  <a:graphicData uri="http://schemas.microsoft.com/office/word/2010/wordprocessingShape">
                    <wps:wsp>
                      <wps:cNvSpPr/>
                      <wps:spPr>
                        <a:xfrm>
                          <a:off x="0" y="0"/>
                          <a:ext cx="90805" cy="83820"/>
                        </a:xfrm>
                        <a:prstGeom prst="flowChartConnector">
                          <a:avLst/>
                        </a:prstGeom>
                        <a:solidFill>
                          <a:srgbClr val="0070C0"/>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542815" id="Diagrama de flujo: conector 1" o:spid="_x0000_s1026" type="#_x0000_t120" style="position:absolute;margin-left:329.9pt;margin-top:308.55pt;width:7.15pt;height:6.6pt;z-index:25150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" fillcolor="#0070c0" strokecolor="black [3213]" strokeweight=".25pt">
                <v:stroke joinstyle="miter"/>
              </v:shape>
            </w:pict>
          </mc:Fallback>
        </mc:AlternateContent>
      </w:r>
      <w:r w:rsidR="00281398">
        <w:rPr>
          <w:noProof/>
        </w:rPr>
        <w:drawing>
          <wp:anchor distT="0" distB="0" distL="114300" distR="114300" simplePos="0" relativeHeight="250738688" behindDoc="0" locked="0" layoutInCell="1" allowOverlap="1" wp14:anchorId="2188A87D" wp14:editId="38B26939">
            <wp:simplePos x="0" y="0"/>
            <wp:positionH relativeFrom="margin">
              <wp:posOffset>1270</wp:posOffset>
            </wp:positionH>
            <wp:positionV relativeFrom="paragraph">
              <wp:posOffset>2209800</wp:posOffset>
            </wp:positionV>
            <wp:extent cx="5758180" cy="2292350"/>
            <wp:effectExtent l="0" t="0" r="0" b="0"/>
            <wp:wrapSquare wrapText="bothSides"/>
            <wp:docPr id="333417343" name="Imagen 1" descr="Una imagen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343" name="Imagen 1" descr="Una imagen de un videojuego&#10;&#10;Descripción generada automáticamente con confianza baja"/>
                    <pic:cNvPicPr/>
                  </pic:nvPicPr>
                  <pic:blipFill rotWithShape="1">
                    <a:blip r:embed="rId9" cstate="print">
                      <a:extLst>
                        <a:ext uri="{28A0092B-C50C-407E-A947-70E740481C1C}">
                          <a14:useLocalDpi xmlns:a14="http://schemas.microsoft.com/office/drawing/2010/main" val="0"/>
                        </a:ext>
                      </a:extLst>
                    </a:blip>
                    <a:srcRect t="23642" b="20054"/>
                    <a:stretch/>
                  </pic:blipFill>
                  <pic:spPr bwMode="auto">
                    <a:xfrm>
                      <a:off x="0" y="0"/>
                      <a:ext cx="5758180" cy="2292350"/>
                    </a:xfrm>
                    <a:prstGeom prst="rect">
                      <a:avLst/>
                    </a:prstGeom>
                    <a:ln>
                      <a:noFill/>
                    </a:ln>
                    <a:extLst>
                      <a:ext uri="{53640926-AAD7-44D8-BBD7-CCE9431645EC}">
                        <a14:shadowObscured xmlns:a14="http://schemas.microsoft.com/office/drawing/2010/main"/>
                      </a:ext>
                    </a:extLst>
                  </pic:spPr>
                </pic:pic>
              </a:graphicData>
            </a:graphic>
          </wp:anchor>
        </w:drawing>
      </w:r>
      <w:r w:rsidR="00281398">
        <w:rPr>
          <w:noProof/>
        </w:rPr>
        <mc:AlternateContent>
          <mc:Choice Requires="wps">
            <w:drawing>
              <wp:anchor distT="0" distB="0" distL="114300" distR="114300" simplePos="0" relativeHeight="252099584" behindDoc="0" locked="0" layoutInCell="1" allowOverlap="1" wp14:anchorId="5F94C504" wp14:editId="2F7B8DD1">
                <wp:simplePos x="0" y="0"/>
                <wp:positionH relativeFrom="column">
                  <wp:posOffset>1270</wp:posOffset>
                </wp:positionH>
                <wp:positionV relativeFrom="paragraph">
                  <wp:posOffset>4559300</wp:posOffset>
                </wp:positionV>
                <wp:extent cx="5758180" cy="635"/>
                <wp:effectExtent l="0" t="0" r="0" b="0"/>
                <wp:wrapSquare wrapText="bothSides"/>
                <wp:docPr id="761657431" name="Cuadro de texto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0359742" w14:textId="40FB03A1" w:rsidR="00B33482" w:rsidRPr="00400547" w:rsidRDefault="00B33482" w:rsidP="00B33482">
                            <w:pPr>
                              <w:pStyle w:val="Descripcin"/>
                              <w:rPr>
                                <w:noProof/>
                                <w:color w:val="auto"/>
                                <w:sz w:val="20"/>
                                <w:szCs w:val="20"/>
                              </w:rPr>
                            </w:pPr>
                            <w:r w:rsidRPr="00400547">
                              <w:rPr>
                                <w:color w:val="auto"/>
                                <w:sz w:val="20"/>
                                <w:szCs w:val="20"/>
                              </w:rPr>
                              <w:t xml:space="preserve">Figura </w:t>
                            </w:r>
                            <w:r w:rsidRPr="00400547">
                              <w:rPr>
                                <w:color w:val="auto"/>
                                <w:sz w:val="20"/>
                                <w:szCs w:val="20"/>
                              </w:rPr>
                              <w:fldChar w:fldCharType="begin"/>
                            </w:r>
                            <w:r w:rsidRPr="00400547">
                              <w:rPr>
                                <w:color w:val="auto"/>
                                <w:sz w:val="20"/>
                                <w:szCs w:val="20"/>
                              </w:rPr>
                              <w:instrText xml:space="preserve"> SEQ Figura \* ARABIC </w:instrText>
                            </w:r>
                            <w:r w:rsidRPr="00400547">
                              <w:rPr>
                                <w:color w:val="auto"/>
                                <w:sz w:val="20"/>
                                <w:szCs w:val="20"/>
                              </w:rPr>
                              <w:fldChar w:fldCharType="separate"/>
                            </w:r>
                            <w:r w:rsidR="00424C7A" w:rsidRPr="00400547">
                              <w:rPr>
                                <w:noProof/>
                                <w:color w:val="auto"/>
                                <w:sz w:val="20"/>
                                <w:szCs w:val="20"/>
                              </w:rPr>
                              <w:t>1</w:t>
                            </w:r>
                            <w:r w:rsidRPr="00400547">
                              <w:rPr>
                                <w:color w:val="auto"/>
                                <w:sz w:val="20"/>
                                <w:szCs w:val="20"/>
                              </w:rPr>
                              <w:fldChar w:fldCharType="end"/>
                            </w:r>
                            <w:r w:rsidRPr="00400547">
                              <w:rPr>
                                <w:color w:val="auto"/>
                                <w:sz w:val="20"/>
                                <w:szCs w:val="20"/>
                              </w:rPr>
                              <w:t>: Ortoimagen del área de estudio. El perímetro rojo delimita el Parque Nacional de Sierra Nevada y los dos puntos las parcelas de estudio.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4C504" id="Cuadro de texto 1" o:spid="_x0000_s1028" type="#_x0000_t202" style="position:absolute;left:0;text-align:left;margin-left:.1pt;margin-top:359pt;width:453.4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ktGQIAAD8EAAAOAAAAZHJzL2Uyb0RvYy54bWysU1GP2jAMfp+0/xDlfRSYu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" stroked="f">
                <v:textbox style="mso-fit-shape-to-text:t" inset="0,0,0,0">
                  <w:txbxContent>
                    <w:p w14:paraId="00359742" w14:textId="40FB03A1" w:rsidR="00B33482" w:rsidRPr="00400547" w:rsidRDefault="00B33482" w:rsidP="00B33482">
                      <w:pPr>
                        <w:pStyle w:val="Descripcin"/>
                        <w:rPr>
                          <w:noProof/>
                          <w:color w:val="auto"/>
                          <w:sz w:val="20"/>
                          <w:szCs w:val="20"/>
                        </w:rPr>
                      </w:pPr>
                      <w:r w:rsidRPr="00400547">
                        <w:rPr>
                          <w:color w:val="auto"/>
                          <w:sz w:val="20"/>
                          <w:szCs w:val="20"/>
                        </w:rPr>
                        <w:t xml:space="preserve">Figura </w:t>
                      </w:r>
                      <w:r w:rsidRPr="00400547">
                        <w:rPr>
                          <w:color w:val="auto"/>
                          <w:sz w:val="20"/>
                          <w:szCs w:val="20"/>
                        </w:rPr>
                        <w:fldChar w:fldCharType="begin"/>
                      </w:r>
                      <w:r w:rsidRPr="00400547">
                        <w:rPr>
                          <w:color w:val="auto"/>
                          <w:sz w:val="20"/>
                          <w:szCs w:val="20"/>
                        </w:rPr>
                        <w:instrText xml:space="preserve"> SEQ Figura \* ARABIC </w:instrText>
                      </w:r>
                      <w:r w:rsidRPr="00400547">
                        <w:rPr>
                          <w:color w:val="auto"/>
                          <w:sz w:val="20"/>
                          <w:szCs w:val="20"/>
                        </w:rPr>
                        <w:fldChar w:fldCharType="separate"/>
                      </w:r>
                      <w:r w:rsidR="00424C7A" w:rsidRPr="00400547">
                        <w:rPr>
                          <w:noProof/>
                          <w:color w:val="auto"/>
                          <w:sz w:val="20"/>
                          <w:szCs w:val="20"/>
                        </w:rPr>
                        <w:t>1</w:t>
                      </w:r>
                      <w:r w:rsidRPr="00400547">
                        <w:rPr>
                          <w:color w:val="auto"/>
                          <w:sz w:val="20"/>
                          <w:szCs w:val="20"/>
                        </w:rPr>
                        <w:fldChar w:fldCharType="end"/>
                      </w:r>
                      <w:r w:rsidRPr="00400547">
                        <w:rPr>
                          <w:color w:val="auto"/>
                          <w:sz w:val="20"/>
                          <w:szCs w:val="20"/>
                        </w:rPr>
                        <w:t>: Ortoimagen del área de estudio. El perímetro rojo delimita el Parque Nacional de Sierra Nevada y los dos puntos las parcelas de estudio.</w:t>
                      </w:r>
                    </w:p>
                  </w:txbxContent>
                </v:textbox>
                <w10:wrap type="square"/>
              </v:shape>
            </w:pict>
          </mc:Fallback>
        </mc:AlternateContent>
      </w:r>
      <w:r w:rsidR="00847657" w:rsidRPr="00847657">
        <w:t xml:space="preserve">El análisis </w:t>
      </w:r>
      <w:r w:rsidR="009170EA" w:rsidRPr="00847657">
        <w:t xml:space="preserve">de </w:t>
      </w:r>
      <w:r w:rsidR="009170EA">
        <w:t>la respiración del suelo, entendida como las emisiones de CO</w:t>
      </w:r>
      <w:r w:rsidR="009170EA" w:rsidRPr="00A850C8">
        <w:rPr>
          <w:vertAlign w:val="subscript"/>
        </w:rPr>
        <w:t>2</w:t>
      </w:r>
      <w:r w:rsidR="009170EA">
        <w:t xml:space="preserve"> del suelo a la atmósfera</w:t>
      </w:r>
      <w:r w:rsidR="009170EA" w:rsidRPr="00847657">
        <w:t xml:space="preserve"> </w:t>
      </w:r>
      <w:r w:rsidR="00847657" w:rsidRPr="00847657">
        <w:t xml:space="preserve">se ha realizado en </w:t>
      </w:r>
      <w:r w:rsidR="007F60FA">
        <w:t>dos</w:t>
      </w:r>
      <w:r w:rsidR="00847657" w:rsidRPr="00847657">
        <w:t xml:space="preserve"> ecosistemas forestales </w:t>
      </w:r>
      <w:r w:rsidR="00052435">
        <w:t>en las cercanías</w:t>
      </w:r>
      <w:r w:rsidR="00847657" w:rsidRPr="00847657">
        <w:t xml:space="preserve"> del Parque </w:t>
      </w:r>
      <w:r w:rsidR="009F085E">
        <w:t>Nacional</w:t>
      </w:r>
      <w:r w:rsidR="00847657" w:rsidRPr="00847657">
        <w:t xml:space="preserve"> de Sierra Nevada, </w:t>
      </w:r>
      <w:r w:rsidR="007F60FA">
        <w:t>uno</w:t>
      </w:r>
      <w:r w:rsidR="00847657" w:rsidRPr="00847657">
        <w:t xml:space="preserve"> situado</w:t>
      </w:r>
      <w:r w:rsidR="007F60FA">
        <w:t xml:space="preserve"> </w:t>
      </w:r>
      <w:r w:rsidR="00847657" w:rsidRPr="00847657">
        <w:t>en la cara nor</w:t>
      </w:r>
      <w:r w:rsidR="009C4BA8">
        <w:t>este</w:t>
      </w:r>
      <w:r w:rsidR="00847657" w:rsidRPr="00847657">
        <w:t xml:space="preserve"> y </w:t>
      </w:r>
      <w:r w:rsidR="0063598B">
        <w:t>otro</w:t>
      </w:r>
      <w:r w:rsidR="00847657" w:rsidRPr="00847657">
        <w:t xml:space="preserve"> en la cara sur</w:t>
      </w:r>
      <w:r w:rsidR="009C4BA8">
        <w:t>oeste</w:t>
      </w:r>
      <w:r w:rsidR="00847657" w:rsidRPr="00847657">
        <w:t xml:space="preserve"> (Figura </w:t>
      </w:r>
      <w:r w:rsidR="002E5282">
        <w:t>1</w:t>
      </w:r>
      <w:r w:rsidR="00847657" w:rsidRPr="00847657">
        <w:t xml:space="preserve">). El ecosistema de la cara </w:t>
      </w:r>
      <w:r w:rsidR="00BD798C" w:rsidRPr="00847657">
        <w:t>sur</w:t>
      </w:r>
      <w:r w:rsidR="00BD798C">
        <w:t>oeste</w:t>
      </w:r>
      <w:r w:rsidR="00847657" w:rsidRPr="00847657">
        <w:t xml:space="preserve"> </w:t>
      </w:r>
      <w:r w:rsidR="009170EA">
        <w:t>es</w:t>
      </w:r>
      <w:r w:rsidR="00847657" w:rsidRPr="00847657">
        <w:t xml:space="preserve"> un </w:t>
      </w:r>
      <w:r w:rsidR="009C4BA8">
        <w:t>robledal</w:t>
      </w:r>
      <w:r w:rsidR="00847657" w:rsidRPr="00847657">
        <w:t xml:space="preserve"> de </w:t>
      </w:r>
      <w:r w:rsidR="00753AAE">
        <w:rPr>
          <w:i/>
          <w:iCs/>
        </w:rPr>
        <w:t>Quercus</w:t>
      </w:r>
      <w:r w:rsidR="00847657" w:rsidRPr="00847657">
        <w:rPr>
          <w:i/>
          <w:iCs/>
        </w:rPr>
        <w:t xml:space="preserve"> </w:t>
      </w:r>
      <w:r w:rsidR="00753AAE">
        <w:rPr>
          <w:i/>
          <w:iCs/>
        </w:rPr>
        <w:t>pyrenaica</w:t>
      </w:r>
      <w:r w:rsidR="00847657" w:rsidRPr="00847657">
        <w:rPr>
          <w:i/>
          <w:iCs/>
        </w:rPr>
        <w:t xml:space="preserve">, </w:t>
      </w:r>
      <w:r w:rsidR="00847657" w:rsidRPr="00847657">
        <w:t xml:space="preserve">que se encuentra localizado cerca del municipio de </w:t>
      </w:r>
      <w:r w:rsidR="00753AAE">
        <w:t>Cáñar</w:t>
      </w:r>
      <w:r w:rsidR="009170EA">
        <w:t>. P</w:t>
      </w:r>
      <w:r w:rsidR="00847657" w:rsidRPr="00847657">
        <w:t xml:space="preserve">or otro lado, </w:t>
      </w:r>
      <w:r w:rsidR="009170EA">
        <w:t>el ecosistema de la cara noreste es</w:t>
      </w:r>
      <w:r w:rsidR="00847657" w:rsidRPr="00847657">
        <w:t xml:space="preserve"> un </w:t>
      </w:r>
      <w:r w:rsidR="002C4C73">
        <w:t>encinar</w:t>
      </w:r>
      <w:r w:rsidR="00847657" w:rsidRPr="00847657">
        <w:t xml:space="preserve"> de </w:t>
      </w:r>
      <w:r w:rsidR="002C4C73">
        <w:rPr>
          <w:i/>
          <w:iCs/>
        </w:rPr>
        <w:t>Quercus</w:t>
      </w:r>
      <w:r w:rsidR="00847657" w:rsidRPr="00847657">
        <w:rPr>
          <w:i/>
          <w:iCs/>
        </w:rPr>
        <w:t xml:space="preserve"> </w:t>
      </w:r>
      <w:r w:rsidR="001A3DF9">
        <w:rPr>
          <w:i/>
          <w:iCs/>
        </w:rPr>
        <w:t>ilex</w:t>
      </w:r>
      <w:r w:rsidR="00847657" w:rsidRPr="00847657">
        <w:rPr>
          <w:i/>
          <w:iCs/>
        </w:rPr>
        <w:t xml:space="preserve">, </w:t>
      </w:r>
      <w:r w:rsidR="00847657" w:rsidRPr="00847657">
        <w:t xml:space="preserve">localizado cerca del municipio de Fiñana. </w:t>
      </w:r>
      <w:r w:rsidR="001A3DF9">
        <w:t>Ambos</w:t>
      </w:r>
      <w:r w:rsidR="00847657" w:rsidRPr="00847657">
        <w:t xml:space="preserve"> ecosistemas se encuentran en zonas con un clima categorizado entre mesomediterráneo y supramediterráneo, definido por veranos cálidos y secos y precipitaciones concentradas en primavera y otoño </w:t>
      </w:r>
      <w:r w:rsidR="009E3EE6">
        <w:fldChar w:fldCharType="begin"/>
      </w:r>
      <w:r w:rsidR="009E3EE6">
        <w:instrText xml:space="preserve"> ADDIN ZOTERO_ITEM CSL_CITATION {"citationID":"HBY0u3vk","properties":{"formattedCitation":"(Valle, s.\\uc0\\u160{}f.)","plainCitation":"(Valle, s. f.)","noteIndex":0},"citationItems":[{"id":388,"uris":["http://zotero.org/users/11290019/items/BRUMII95"],"itemData":{"id":388,"type":"article-journal","title":"Datos botánicos aplicados a la Gestión del Medio Natural Andaluz I: Bioclimatología y Biogeografía","author":[{"family":"Valle","given":"F."}]}}],"schema":"https://github.com/citation-style-language/schema/raw/master/csl-citation.json"} </w:instrText>
      </w:r>
      <w:r w:rsidR="009E3EE6">
        <w:fldChar w:fldCharType="separate"/>
      </w:r>
      <w:r w:rsidR="009E3EE6" w:rsidRPr="009E3EE6">
        <w:rPr>
          <w:rFonts w:ascii="Calibri" w:hAnsi="Calibri" w:cs="Calibri"/>
          <w:kern w:val="0"/>
          <w:szCs w:val="24"/>
        </w:rPr>
        <w:t>(Valle, s. f.)</w:t>
      </w:r>
      <w:r w:rsidR="009E3EE6">
        <w:fldChar w:fldCharType="end"/>
      </w:r>
      <w:r w:rsidR="00847657" w:rsidRPr="00847657">
        <w:t>.</w:t>
      </w:r>
      <w:r w:rsidR="009170EA">
        <w:t xml:space="preserve"> </w:t>
      </w:r>
      <w:r w:rsidR="002E5282">
        <w:t>En ambos ecosistemas se ha realizado un procedimiento de resalveo consistente en una retirada de individuos crecido por reproducción asexual (rebrote de la raíz) con el objetivo de fomentar la reproducción sexual. Este procedimiento ha dado lugar a dos microhábitats marcados</w:t>
      </w:r>
      <w:r w:rsidR="008C53C4">
        <w:t xml:space="preserve"> y</w:t>
      </w:r>
      <w:r w:rsidR="002E5282">
        <w:t xml:space="preserve"> diferentes desde la perspectiva del suelo: suelo bajo copa y suelo desnudo</w:t>
      </w:r>
      <w:r w:rsidR="00281398">
        <w:t>.</w:t>
      </w:r>
    </w:p>
    <w:p w14:paraId="175BF32F" w14:textId="7D8B325D" w:rsidR="00847657" w:rsidRPr="00847657" w:rsidRDefault="009206EF" w:rsidP="00210D73">
      <w:pPr>
        <w:pStyle w:val="Ttulo2"/>
        <w:spacing w:line="276" w:lineRule="auto"/>
      </w:pPr>
      <w:bookmarkStart w:id="10" w:name="_Toc155921534"/>
      <w:r w:rsidRPr="009206EF">
        <w:t>3.2</w:t>
      </w:r>
      <w:r>
        <w:t xml:space="preserve"> Variables climatológicas</w:t>
      </w:r>
      <w:bookmarkEnd w:id="10"/>
    </w:p>
    <w:p w14:paraId="6418BE76" w14:textId="7EA1383E" w:rsidR="009170EA" w:rsidRDefault="009170EA" w:rsidP="00210D73">
      <w:pPr>
        <w:spacing w:line="276" w:lineRule="auto"/>
        <w:jc w:val="both"/>
        <w:rPr>
          <w:b/>
          <w:bCs/>
        </w:rPr>
      </w:pPr>
      <w:r>
        <w:t>Los datos climatológicos de temperatura del aire y precipitación diaria se han obtenido de las estaciones meteorológicas de los municipios más cercanos a las parcelas de estudio. La estación más cercana a la parcela de Cáñar es la del municipio de Cádiar (</w:t>
      </w:r>
      <w:r w:rsidR="00625A37">
        <w:t>estación nº 7, provincia de Granada</w:t>
      </w:r>
      <w:r>
        <w:t>) y la estación más cercana a la parcela de Fiñana es la del propio municipio de Fiñana (</w:t>
      </w:r>
      <w:r w:rsidR="00625A37">
        <w:t>estaci</w:t>
      </w:r>
      <w:r>
        <w:t>ón</w:t>
      </w:r>
      <w:r w:rsidR="00625A37">
        <w:t xml:space="preserve"> nº 5, provincia de Almería</w:t>
      </w:r>
      <w:r>
        <w:t xml:space="preserve">). Los datos se han obtenido a través del portal web </w:t>
      </w:r>
      <w:bookmarkStart w:id="11" w:name="_Hlk153452992"/>
      <w:r>
        <w:t xml:space="preserve">del Instituto Andaluz de Investigación y Formación Agraria, Pesquera, Alimentaria y de la Producción Ecológica. </w:t>
      </w:r>
      <w:bookmarkEnd w:id="11"/>
    </w:p>
    <w:p w14:paraId="37EE9C7F" w14:textId="77777777" w:rsidR="009170EA" w:rsidRPr="00847657" w:rsidRDefault="009170EA" w:rsidP="00210D73">
      <w:pPr>
        <w:pStyle w:val="Ttulo2"/>
        <w:spacing w:line="276" w:lineRule="auto"/>
      </w:pPr>
      <w:bookmarkStart w:id="12" w:name="_Toc155921535"/>
      <w:r w:rsidRPr="00847657">
        <w:t xml:space="preserve">3.2 </w:t>
      </w:r>
      <w:r>
        <w:t>Medidas de respiración de suelo</w:t>
      </w:r>
      <w:r w:rsidRPr="00847657">
        <w:t xml:space="preserve"> </w:t>
      </w:r>
      <w:r w:rsidRPr="00A850C8">
        <w:rPr>
          <w:i/>
          <w:iCs/>
        </w:rPr>
        <w:t>in-situ</w:t>
      </w:r>
      <w:bookmarkEnd w:id="12"/>
    </w:p>
    <w:p w14:paraId="57F67CF7" w14:textId="5D5FCC42" w:rsidR="009170EA" w:rsidRDefault="009170EA" w:rsidP="00210D73">
      <w:pPr>
        <w:spacing w:line="276" w:lineRule="auto"/>
        <w:jc w:val="both"/>
      </w:pPr>
      <w:r w:rsidRPr="00847657">
        <w:t xml:space="preserve">Para poder realizar las mediciones de respiración del suelo mediante métodos de cámara, se </w:t>
      </w:r>
      <w:r>
        <w:t>instalaron</w:t>
      </w:r>
      <w:r w:rsidRPr="00847657">
        <w:t xml:space="preserve"> tubos PVC de 20cm de diámetro y 11 cm de alto en febrero de 2022 en </w:t>
      </w:r>
      <w:r>
        <w:t>el</w:t>
      </w:r>
      <w:r w:rsidRPr="00847657">
        <w:t xml:space="preserve"> </w:t>
      </w:r>
      <w:r>
        <w:t>robledal</w:t>
      </w:r>
      <w:r w:rsidRPr="00847657">
        <w:t xml:space="preserve"> y en abril del mismo año </w:t>
      </w:r>
      <w:r>
        <w:t>en el encinar</w:t>
      </w:r>
      <w:r w:rsidRPr="00847657">
        <w:t xml:space="preserve">. En cada ecosistema se instalaron 18 tubos, dando lugar a 6 grupos </w:t>
      </w:r>
      <w:r w:rsidR="00281398">
        <w:t>colocados en</w:t>
      </w:r>
      <w:r w:rsidRPr="00847657">
        <w:t xml:space="preserve"> dos </w:t>
      </w:r>
      <w:r w:rsidR="00281398">
        <w:t>microhábitats</w:t>
      </w:r>
      <w:r w:rsidRPr="00847657">
        <w:t xml:space="preserve"> diferentes. </w:t>
      </w:r>
      <w:r>
        <w:t>T</w:t>
      </w:r>
      <w:r w:rsidRPr="00847657">
        <w:t xml:space="preserve">res grupos se colocaron encima de suelos </w:t>
      </w:r>
      <w:r>
        <w:t>debajo de</w:t>
      </w:r>
      <w:r w:rsidRPr="00847657">
        <w:t xml:space="preserve"> los individuos y cubiertos de hojarasca (</w:t>
      </w:r>
      <w:r w:rsidR="000F2A1F">
        <w:t>microhábitat</w:t>
      </w:r>
      <w:r>
        <w:t xml:space="preserve"> bajo copa</w:t>
      </w:r>
      <w:r w:rsidRPr="00847657">
        <w:t>) y los otros tres en suelos donde se había</w:t>
      </w:r>
      <w:r w:rsidR="00970B5E">
        <w:t>n</w:t>
      </w:r>
      <w:r w:rsidRPr="00847657">
        <w:t xml:space="preserve"> realizado resalveos previamente (</w:t>
      </w:r>
      <w:r w:rsidR="000F2A1F">
        <w:t>microhábitat</w:t>
      </w:r>
      <w:r>
        <w:t xml:space="preserve"> </w:t>
      </w:r>
      <w:r w:rsidRPr="00847657">
        <w:t xml:space="preserve">suelo desnudo). Esta disposición de los collares deja como resultado un diseño experimental de un factor con 3 réplicas y 9 pseudoreplicas por </w:t>
      </w:r>
      <w:r w:rsidR="000F2A1F">
        <w:t>microhábitat</w:t>
      </w:r>
      <w:r w:rsidRPr="00847657">
        <w:t xml:space="preserve"> en cada ecosistema</w:t>
      </w:r>
      <w:r>
        <w:t>,</w:t>
      </w:r>
      <w:r w:rsidRPr="00847657">
        <w:t xml:space="preserve"> en el que se puede observar el efecto de las variaciones antropogénicas de carbono orgánico</w:t>
      </w:r>
      <w:r w:rsidR="007167BC">
        <w:t xml:space="preserve"> y la consecuente alteración de las variables microclimáticas</w:t>
      </w:r>
      <w:r w:rsidRPr="00847657">
        <w:t xml:space="preserve"> del suelo en la respiración. </w:t>
      </w:r>
    </w:p>
    <w:p w14:paraId="1E01D20C" w14:textId="55CF2650" w:rsidR="00847657" w:rsidRPr="00847657" w:rsidRDefault="00847657" w:rsidP="00847657">
      <w:pPr>
        <w:spacing w:line="276" w:lineRule="auto"/>
        <w:jc w:val="both"/>
      </w:pPr>
      <w:r w:rsidRPr="00847657">
        <w:t>Las campañas de medidas se han realizado cada dos semanas a</w:t>
      </w:r>
      <w:r w:rsidR="009170EA">
        <w:t>proximadamente</w:t>
      </w:r>
      <w:r w:rsidRPr="00847657">
        <w:t xml:space="preserve"> partir del día 9 de marzo de 2022 en </w:t>
      </w:r>
      <w:r w:rsidR="00301EB3">
        <w:t>el robledal</w:t>
      </w:r>
      <w:r w:rsidRPr="00847657">
        <w:t xml:space="preserve"> y a partir de del día </w:t>
      </w:r>
      <w:r w:rsidR="004B3E49">
        <w:t>17</w:t>
      </w:r>
      <w:r w:rsidRPr="00847657">
        <w:t xml:space="preserve"> de mayo en </w:t>
      </w:r>
      <w:r w:rsidR="00301EB3">
        <w:t>el encinar</w:t>
      </w:r>
      <w:r w:rsidRPr="00847657">
        <w:t xml:space="preserve"> hasta el día </w:t>
      </w:r>
      <w:r w:rsidR="004B3E49">
        <w:t>17</w:t>
      </w:r>
      <w:r w:rsidRPr="00847657">
        <w:t xml:space="preserve"> de </w:t>
      </w:r>
      <w:r w:rsidR="004B3E49">
        <w:t>abril</w:t>
      </w:r>
      <w:r w:rsidRPr="00847657">
        <w:t xml:space="preserve"> de 2023 en </w:t>
      </w:r>
      <w:r w:rsidR="00301EB3">
        <w:t>ambos</w:t>
      </w:r>
      <w:r w:rsidRPr="00847657">
        <w:t xml:space="preserve"> ecosistemas. </w:t>
      </w:r>
      <w:r w:rsidR="009170EA" w:rsidRPr="00847657">
        <w:t xml:space="preserve">Para este estudio se han usado datos a partir del primer día de registros </w:t>
      </w:r>
      <w:r w:rsidR="009170EA">
        <w:t>en el</w:t>
      </w:r>
      <w:r w:rsidR="009170EA" w:rsidRPr="00847657">
        <w:t xml:space="preserve"> </w:t>
      </w:r>
      <w:r w:rsidR="009170EA">
        <w:t>encinar,</w:t>
      </w:r>
      <w:r w:rsidR="009170EA" w:rsidRPr="00847657">
        <w:t xml:space="preserve"> para disponer así de</w:t>
      </w:r>
      <w:r w:rsidR="009170EA">
        <w:t xml:space="preserve"> casi un</w:t>
      </w:r>
      <w:r w:rsidR="009170EA" w:rsidRPr="00847657">
        <w:t xml:space="preserve"> año natural de mediciones en los</w:t>
      </w:r>
      <w:r w:rsidR="009170EA">
        <w:t xml:space="preserve"> dos</w:t>
      </w:r>
      <w:r w:rsidR="009170EA" w:rsidRPr="00847657">
        <w:t xml:space="preserve"> ecosistemas</w:t>
      </w:r>
      <w:r w:rsidR="009170EA">
        <w:t xml:space="preserve"> y poder comparar resultados</w:t>
      </w:r>
      <w:r w:rsidR="009170EA" w:rsidRPr="00847657">
        <w:t>.</w:t>
      </w:r>
    </w:p>
    <w:p w14:paraId="12FB91E2" w14:textId="77777777" w:rsidR="009170EA" w:rsidRPr="00847657" w:rsidRDefault="009170EA" w:rsidP="009170EA">
      <w:pPr>
        <w:spacing w:line="276" w:lineRule="auto"/>
        <w:jc w:val="both"/>
      </w:pPr>
      <w:r>
        <w:t>Las</w:t>
      </w:r>
      <w:r w:rsidRPr="00847657">
        <w:t xml:space="preserve"> mediciones</w:t>
      </w:r>
      <w:r>
        <w:t xml:space="preserve"> de respiración de suelo</w:t>
      </w:r>
      <w:r w:rsidRPr="00847657">
        <w:t xml:space="preserve"> se han realizado con una cámara (8200-01S, </w:t>
      </w:r>
      <w:r w:rsidRPr="00847657">
        <w:rPr>
          <w:i/>
          <w:iCs/>
        </w:rPr>
        <w:t>Smart Chamber</w:t>
      </w:r>
      <w:r w:rsidRPr="00847657">
        <w:t>, Li-Cor, Lincoln, NE, USA)</w:t>
      </w:r>
      <w:r>
        <w:t xml:space="preserve"> unida a</w:t>
      </w:r>
      <w:r w:rsidRPr="00847657">
        <w:t xml:space="preserve"> un analizador de gases por infrarrojos (LI-7810, Li-Cor, Lincoln, NE, USA)</w:t>
      </w:r>
      <w:r>
        <w:t>. Las medidas se han procesado con</w:t>
      </w:r>
      <w:r w:rsidRPr="00847657">
        <w:t xml:space="preserve"> el software </w:t>
      </w:r>
      <w:r>
        <w:t xml:space="preserve">libre </w:t>
      </w:r>
      <w:r w:rsidRPr="00847657">
        <w:rPr>
          <w:i/>
          <w:iCs/>
        </w:rPr>
        <w:t>Soil Flux Pro</w:t>
      </w:r>
      <w:r>
        <w:t>, para obtener los valores finales de respiración de suelo.</w:t>
      </w:r>
    </w:p>
    <w:p w14:paraId="2FB0FB27" w14:textId="77777777" w:rsidR="00847657" w:rsidRPr="00847657" w:rsidRDefault="00847657" w:rsidP="00847657">
      <w:pPr>
        <w:spacing w:line="276" w:lineRule="auto"/>
        <w:jc w:val="both"/>
        <w:rPr>
          <w:u w:val="single"/>
        </w:rPr>
      </w:pPr>
      <w:r w:rsidRPr="00847657">
        <w:rPr>
          <w:u w:val="single"/>
        </w:rPr>
        <w:t>3.2.1 Smart Chamber</w:t>
      </w:r>
    </w:p>
    <w:p w14:paraId="1324FFA7" w14:textId="1701FB5D" w:rsidR="009170EA" w:rsidRPr="00847657" w:rsidRDefault="009170EA" w:rsidP="009170EA">
      <w:pPr>
        <w:spacing w:line="276" w:lineRule="auto"/>
        <w:jc w:val="both"/>
      </w:pPr>
      <w:r w:rsidRPr="00847657">
        <w:t>La Smart Chamber es una cámara de sondeo portátil, alimentada por batería, con GPS y Wi-Fi</w:t>
      </w:r>
      <w:r>
        <w:t>.</w:t>
      </w:r>
      <w:r w:rsidR="008C53C4">
        <w:t xml:space="preserve"> </w:t>
      </w:r>
      <w:r w:rsidRPr="00847657">
        <w:t>Presenta un software de procesamiento de flujo integrado</w:t>
      </w:r>
      <w:r>
        <w:t xml:space="preserve"> y</w:t>
      </w:r>
      <w:r w:rsidRPr="00847657">
        <w:t xml:space="preserve"> almacenamiento interno. Puede configurarse </w:t>
      </w:r>
      <w:r>
        <w:t xml:space="preserve">para ser usada </w:t>
      </w:r>
      <w:r w:rsidRPr="00847657">
        <w:t>con analizadores de gases LI-COR o de otros fabricantes para realizar mediciones de flujo</w:t>
      </w:r>
      <w:r>
        <w:t xml:space="preserve"> de CO2</w:t>
      </w:r>
      <w:r w:rsidRPr="00847657">
        <w:t xml:space="preserve"> en tiempo real </w:t>
      </w:r>
      <w:r>
        <w:fldChar w:fldCharType="begin"/>
      </w:r>
      <w:r w:rsidR="008C53C4">
        <w:instrText xml:space="preserve"> ADDIN ZOTERO_ITEM CSL_CITATION {"citationID":"Xu5u1lz7","properties":{"formattedCitation":"(\\uc0\\u171{}Using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Chamber","issued":{"date-parts":[["2023"]]}}}],"schema":"https://github.com/citation-style-language/schema/raw/master/csl-citation.json"} </w:instrText>
      </w:r>
      <w:r>
        <w:fldChar w:fldCharType="separate"/>
      </w:r>
      <w:r w:rsidR="008C53C4" w:rsidRPr="008C53C4">
        <w:rPr>
          <w:rFonts w:ascii="Calibri" w:hAnsi="Calibri" w:cs="Calibri"/>
          <w:kern w:val="0"/>
          <w:szCs w:val="24"/>
        </w:rPr>
        <w:t>(«Using the Smart Chamber. Soil Gas Flux Survey Chamber» 2023)</w:t>
      </w:r>
      <w:r>
        <w:fldChar w:fldCharType="end"/>
      </w:r>
      <w:r w:rsidRPr="00847657">
        <w:t>.</w:t>
      </w:r>
    </w:p>
    <w:p w14:paraId="31A8AABD" w14:textId="4EE0615A" w:rsidR="009170EA" w:rsidRPr="00847657" w:rsidRDefault="009170EA" w:rsidP="009170EA">
      <w:pPr>
        <w:spacing w:line="276" w:lineRule="auto"/>
        <w:jc w:val="both"/>
      </w:pPr>
      <w:r w:rsidRPr="00847657">
        <w:t xml:space="preserve">Las mediciones se realizan colocando la cámara encima de los </w:t>
      </w:r>
      <w:r w:rsidR="007167BC">
        <w:t>tubos de</w:t>
      </w:r>
      <w:r w:rsidR="00400547">
        <w:t xml:space="preserve"> </w:t>
      </w:r>
      <w:r w:rsidRPr="00847657">
        <w:t xml:space="preserve">PVC previamente instalados, de forma que el área de suelo que estos ocupan será </w:t>
      </w:r>
      <w:r>
        <w:t>nuestro punto de muestreo</w:t>
      </w:r>
      <w:r w:rsidRPr="00847657">
        <w:t xml:space="preserve">. Las recomendaciones del fabricante indican que los collares deben sobresalir un mínimo de 2 centímetros del suelo y no más de 3 cm ya que una excesiva altura de estos provocaría un sombreado que puede afectar las condiciones de temperatura y humedad del suelo </w:t>
      </w:r>
      <w:r w:rsidR="008C53C4">
        <w:fldChar w:fldCharType="begin"/>
      </w:r>
      <w:r w:rsidR="008C53C4">
        <w:instrText xml:space="preserve"> ADDIN ZOTERO_ITEM CSL_CITATION {"citationID":"2JJv90lr","properties":{"formattedCitation":"(\\uc0\\u171{}Using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Chamber","issued":{"date-parts":[["2023"]]}}}],"schema":"https://github.com/citation-style-language/schema/raw/master/csl-citation.json"} </w:instrText>
      </w:r>
      <w:r w:rsidR="008C53C4">
        <w:fldChar w:fldCharType="separate"/>
      </w:r>
      <w:r w:rsidR="008C53C4" w:rsidRPr="008C53C4">
        <w:rPr>
          <w:rFonts w:ascii="Calibri" w:hAnsi="Calibri" w:cs="Calibri"/>
          <w:kern w:val="0"/>
          <w:szCs w:val="24"/>
        </w:rPr>
        <w:t>(«Using the Smart Chamber. Soil Gas Flux Survey Chamber» 2023)</w:t>
      </w:r>
      <w:r w:rsidR="008C53C4">
        <w:fldChar w:fldCharType="end"/>
      </w:r>
      <w:r w:rsidR="008C53C4">
        <w:t xml:space="preserve">. </w:t>
      </w:r>
      <w:r w:rsidRPr="00847657">
        <w:t>Así mismo, estas recomendaciones no indican la duración exacta que debe tener una medición, ya que la idoneidad de esta varía según el tipo de suelo, pero s</w:t>
      </w:r>
      <w:r>
        <w:t>e</w:t>
      </w:r>
      <w:r w:rsidRPr="00847657">
        <w:t xml:space="preserve"> sugiere una duración aproximada </w:t>
      </w:r>
      <w:r>
        <w:t>de</w:t>
      </w:r>
      <w:r w:rsidRPr="00847657">
        <w:t xml:space="preserve"> entre 90 y 180 segundos. Esta duración se basa en </w:t>
      </w:r>
      <w:r>
        <w:t>la necesidad de</w:t>
      </w:r>
      <w:r w:rsidRPr="00847657">
        <w:t xml:space="preserve"> mantener los cambios de concentración de gas tan pequeños como sea posible ya que </w:t>
      </w:r>
      <w:r>
        <w:t>diferentes</w:t>
      </w:r>
      <w:r w:rsidRPr="00847657">
        <w:t xml:space="preserve"> estudios de modelos de difusión han demostrado que las cámaras pueden alterar los gradientes de concentración de gases en el suelo, lo cual daría lugar a errores en las estimaciones de flujo </w:t>
      </w:r>
      <w:r>
        <w:fldChar w:fldCharType="begin"/>
      </w:r>
      <w:r w:rsidR="008C53C4">
        <w:instrText xml:space="preserve"> ADDIN ZOTERO_ITEM CSL_CITATION {"citationID":"H30A2F7y","properties":{"formattedCitation":"(\\uc0\\u171{}Using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Chamber","issued":{"date-parts":[["2023"]]}},"label":"page"}],"schema":"https://github.com/citation-style-language/schema/raw/master/csl-citation.json"} </w:instrText>
      </w:r>
      <w:r>
        <w:fldChar w:fldCharType="separate"/>
      </w:r>
      <w:r w:rsidR="008C53C4" w:rsidRPr="008C53C4">
        <w:rPr>
          <w:rFonts w:ascii="Calibri" w:hAnsi="Calibri" w:cs="Calibri"/>
          <w:kern w:val="0"/>
          <w:szCs w:val="24"/>
        </w:rPr>
        <w:t>(«Using the Smart Chamber. Soil Gas Flux Survey Chamber» 2023)</w:t>
      </w:r>
      <w:r>
        <w:fldChar w:fldCharType="end"/>
      </w:r>
      <w:r>
        <w:t>.</w:t>
      </w:r>
      <w:r w:rsidRPr="00847657">
        <w:t xml:space="preserve"> En nuestro caso, se realizaron mediciones de 110 segundos.</w:t>
      </w:r>
    </w:p>
    <w:p w14:paraId="3F45E551" w14:textId="65B46BBA" w:rsidR="003937EA" w:rsidRDefault="00C64948" w:rsidP="00D3656B">
      <w:pPr>
        <w:spacing w:line="276" w:lineRule="auto"/>
        <w:jc w:val="both"/>
      </w:pPr>
      <w:r w:rsidRPr="003937EA">
        <w:rPr>
          <w:noProof/>
        </w:rPr>
        <w:drawing>
          <wp:anchor distT="0" distB="0" distL="114300" distR="114300" simplePos="0" relativeHeight="250551296" behindDoc="0" locked="0" layoutInCell="1" allowOverlap="1" wp14:anchorId="1A29C27E" wp14:editId="7D4A4CB8">
            <wp:simplePos x="0" y="0"/>
            <wp:positionH relativeFrom="margin">
              <wp:posOffset>20262</wp:posOffset>
            </wp:positionH>
            <wp:positionV relativeFrom="paragraph">
              <wp:posOffset>1488152</wp:posOffset>
            </wp:positionV>
            <wp:extent cx="2733675" cy="1205230"/>
            <wp:effectExtent l="0" t="0" r="9525" b="0"/>
            <wp:wrapTopAndBottom/>
            <wp:docPr id="18126772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7210" name="Imagen 1" descr="Diagrama&#10;&#10;Descripción generada automáticamente"/>
                    <pic:cNvPicPr/>
                  </pic:nvPicPr>
                  <pic:blipFill rotWithShape="1">
                    <a:blip r:embed="rId10" cstate="print">
                      <a:extLst>
                        <a:ext uri="{28A0092B-C50C-407E-A947-70E740481C1C}">
                          <a14:useLocalDpi xmlns:a14="http://schemas.microsoft.com/office/drawing/2010/main" val="0"/>
                        </a:ext>
                      </a:extLst>
                    </a:blip>
                    <a:srcRect l="2571" t="6952" r="3425" b="-1"/>
                    <a:stretch/>
                  </pic:blipFill>
                  <pic:spPr bwMode="auto">
                    <a:xfrm>
                      <a:off x="0" y="0"/>
                      <a:ext cx="2733675" cy="120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085E">
        <w:rPr>
          <w:noProof/>
        </w:rPr>
        <w:drawing>
          <wp:anchor distT="0" distB="0" distL="114300" distR="114300" simplePos="0" relativeHeight="251311104" behindDoc="0" locked="0" layoutInCell="1" allowOverlap="1" wp14:anchorId="4ECEE54A" wp14:editId="19309CD1">
            <wp:simplePos x="0" y="0"/>
            <wp:positionH relativeFrom="margin">
              <wp:posOffset>3246351</wp:posOffset>
            </wp:positionH>
            <wp:positionV relativeFrom="paragraph">
              <wp:posOffset>268836</wp:posOffset>
            </wp:positionV>
            <wp:extent cx="2526665" cy="2226945"/>
            <wp:effectExtent l="0" t="0" r="6985" b="1905"/>
            <wp:wrapSquare wrapText="bothSides"/>
            <wp:docPr id="1741008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33916"/>
                    <a:stretch/>
                  </pic:blipFill>
                  <pic:spPr bwMode="auto">
                    <a:xfrm>
                      <a:off x="0" y="0"/>
                      <a:ext cx="2526665" cy="2226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56B">
        <w:rPr>
          <w:noProof/>
        </w:rPr>
        <mc:AlternateContent>
          <mc:Choice Requires="wps">
            <w:drawing>
              <wp:anchor distT="0" distB="0" distL="114300" distR="114300" simplePos="0" relativeHeight="252242944" behindDoc="0" locked="0" layoutInCell="1" allowOverlap="1" wp14:anchorId="3BE05C3C" wp14:editId="109E2AB3">
                <wp:simplePos x="0" y="0"/>
                <wp:positionH relativeFrom="column">
                  <wp:posOffset>3227705</wp:posOffset>
                </wp:positionH>
                <wp:positionV relativeFrom="paragraph">
                  <wp:posOffset>2786322</wp:posOffset>
                </wp:positionV>
                <wp:extent cx="2526665" cy="491490"/>
                <wp:effectExtent l="0" t="0" r="6985" b="3810"/>
                <wp:wrapSquare wrapText="bothSides"/>
                <wp:docPr id="201594924" name="Cuadro de texto 1"/>
                <wp:cNvGraphicFramePr/>
                <a:graphic xmlns:a="http://schemas.openxmlformats.org/drawingml/2006/main">
                  <a:graphicData uri="http://schemas.microsoft.com/office/word/2010/wordprocessingShape">
                    <wps:wsp>
                      <wps:cNvSpPr txBox="1"/>
                      <wps:spPr>
                        <a:xfrm>
                          <a:off x="0" y="0"/>
                          <a:ext cx="2526665" cy="491490"/>
                        </a:xfrm>
                        <a:prstGeom prst="rect">
                          <a:avLst/>
                        </a:prstGeom>
                        <a:solidFill>
                          <a:prstClr val="white"/>
                        </a:solidFill>
                        <a:ln>
                          <a:noFill/>
                        </a:ln>
                      </wps:spPr>
                      <wps:txbx>
                        <w:txbxContent>
                          <w:p w14:paraId="6D357B7A" w14:textId="1486ED95" w:rsidR="003D213C" w:rsidRPr="00865D35" w:rsidRDefault="003D213C" w:rsidP="00682C60">
                            <w:pPr>
                              <w:pStyle w:val="Descripcin"/>
                              <w:jc w:val="both"/>
                              <w:rPr>
                                <w:i w:val="0"/>
                                <w:iCs w:val="0"/>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2</w:t>
                            </w:r>
                            <w:r w:rsidRPr="00865D35">
                              <w:rPr>
                                <w:color w:val="auto"/>
                                <w:sz w:val="20"/>
                                <w:szCs w:val="20"/>
                              </w:rPr>
                              <w:fldChar w:fldCharType="end"/>
                            </w:r>
                            <w:r w:rsidRPr="00865D35">
                              <w:rPr>
                                <w:color w:val="auto"/>
                                <w:sz w:val="20"/>
                                <w:szCs w:val="20"/>
                              </w:rPr>
                              <w:t xml:space="preserve">: </w:t>
                            </w:r>
                            <w:r w:rsidR="00400547">
                              <w:rPr>
                                <w:color w:val="auto"/>
                                <w:sz w:val="20"/>
                                <w:szCs w:val="20"/>
                              </w:rPr>
                              <w:t>Collar</w:t>
                            </w:r>
                            <w:r w:rsidRPr="00865D35">
                              <w:rPr>
                                <w:color w:val="auto"/>
                                <w:sz w:val="20"/>
                                <w:szCs w:val="20"/>
                              </w:rPr>
                              <w:t xml:space="preserve"> de</w:t>
                            </w:r>
                            <w:r w:rsidR="00B90859">
                              <w:rPr>
                                <w:color w:val="auto"/>
                                <w:sz w:val="20"/>
                                <w:szCs w:val="20"/>
                              </w:rPr>
                              <w:t>l</w:t>
                            </w:r>
                            <w:r w:rsidRPr="00865D35">
                              <w:rPr>
                                <w:color w:val="auto"/>
                                <w:sz w:val="20"/>
                                <w:szCs w:val="20"/>
                              </w:rPr>
                              <w:t xml:space="preserve"> </w:t>
                            </w:r>
                            <w:r w:rsidR="00B90859" w:rsidRPr="00B90859">
                              <w:rPr>
                                <w:color w:val="auto"/>
                                <w:sz w:val="20"/>
                                <w:szCs w:val="20"/>
                              </w:rPr>
                              <w:t>microhábitat</w:t>
                            </w:r>
                            <w:r w:rsidR="00B90859">
                              <w:rPr>
                                <w:color w:val="auto"/>
                                <w:sz w:val="20"/>
                                <w:szCs w:val="20"/>
                              </w:rPr>
                              <w:t xml:space="preserve"> </w:t>
                            </w:r>
                            <w:r w:rsidRPr="00865D35">
                              <w:rPr>
                                <w:color w:val="auto"/>
                                <w:sz w:val="20"/>
                                <w:szCs w:val="20"/>
                              </w:rPr>
                              <w:t>bajo copa al lado de la "Smart Chamber" en la parcela de Fiñana (</w:t>
                            </w:r>
                            <w:r w:rsidRPr="00865D35">
                              <w:rPr>
                                <w:i w:val="0"/>
                                <w:iCs w:val="0"/>
                                <w:color w:val="auto"/>
                                <w:sz w:val="20"/>
                                <w:szCs w:val="20"/>
                              </w:rPr>
                              <w:t xml:space="preserve">Quercus </w:t>
                            </w:r>
                            <w:r w:rsidR="0055703B" w:rsidRPr="00865D35">
                              <w:rPr>
                                <w:i w:val="0"/>
                                <w:iCs w:val="0"/>
                                <w:color w:val="auto"/>
                                <w:sz w:val="20"/>
                                <w:szCs w:val="20"/>
                              </w:rPr>
                              <w:t>ilex)</w:t>
                            </w:r>
                            <w:r w:rsidR="00400547">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05C3C" id="_x0000_s1029" type="#_x0000_t202" style="position:absolute;left:0;text-align:left;margin-left:254.15pt;margin-top:219.4pt;width:198.95pt;height:38.7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" stroked="f">
                <v:textbox inset="0,0,0,0">
                  <w:txbxContent>
                    <w:p w14:paraId="6D357B7A" w14:textId="1486ED95" w:rsidR="003D213C" w:rsidRPr="00865D35" w:rsidRDefault="003D213C" w:rsidP="00682C60">
                      <w:pPr>
                        <w:pStyle w:val="Descripcin"/>
                        <w:jc w:val="both"/>
                        <w:rPr>
                          <w:i w:val="0"/>
                          <w:iCs w:val="0"/>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2</w:t>
                      </w:r>
                      <w:r w:rsidRPr="00865D35">
                        <w:rPr>
                          <w:color w:val="auto"/>
                          <w:sz w:val="20"/>
                          <w:szCs w:val="20"/>
                        </w:rPr>
                        <w:fldChar w:fldCharType="end"/>
                      </w:r>
                      <w:r w:rsidRPr="00865D35">
                        <w:rPr>
                          <w:color w:val="auto"/>
                          <w:sz w:val="20"/>
                          <w:szCs w:val="20"/>
                        </w:rPr>
                        <w:t xml:space="preserve">: </w:t>
                      </w:r>
                      <w:r w:rsidR="00400547">
                        <w:rPr>
                          <w:color w:val="auto"/>
                          <w:sz w:val="20"/>
                          <w:szCs w:val="20"/>
                        </w:rPr>
                        <w:t>Collar</w:t>
                      </w:r>
                      <w:r w:rsidRPr="00865D35">
                        <w:rPr>
                          <w:color w:val="auto"/>
                          <w:sz w:val="20"/>
                          <w:szCs w:val="20"/>
                        </w:rPr>
                        <w:t xml:space="preserve"> de</w:t>
                      </w:r>
                      <w:r w:rsidR="00B90859">
                        <w:rPr>
                          <w:color w:val="auto"/>
                          <w:sz w:val="20"/>
                          <w:szCs w:val="20"/>
                        </w:rPr>
                        <w:t>l</w:t>
                      </w:r>
                      <w:r w:rsidRPr="00865D35">
                        <w:rPr>
                          <w:color w:val="auto"/>
                          <w:sz w:val="20"/>
                          <w:szCs w:val="20"/>
                        </w:rPr>
                        <w:t xml:space="preserve"> </w:t>
                      </w:r>
                      <w:r w:rsidR="00B90859" w:rsidRPr="00B90859">
                        <w:rPr>
                          <w:color w:val="auto"/>
                          <w:sz w:val="20"/>
                          <w:szCs w:val="20"/>
                        </w:rPr>
                        <w:t>microhábitat</w:t>
                      </w:r>
                      <w:r w:rsidR="00B90859">
                        <w:rPr>
                          <w:color w:val="auto"/>
                          <w:sz w:val="20"/>
                          <w:szCs w:val="20"/>
                        </w:rPr>
                        <w:t xml:space="preserve"> </w:t>
                      </w:r>
                      <w:r w:rsidRPr="00865D35">
                        <w:rPr>
                          <w:color w:val="auto"/>
                          <w:sz w:val="20"/>
                          <w:szCs w:val="20"/>
                        </w:rPr>
                        <w:t>bajo copa al lado de la "Smart Chamber" en la parcela de Fiñana (</w:t>
                      </w:r>
                      <w:r w:rsidRPr="00865D35">
                        <w:rPr>
                          <w:i w:val="0"/>
                          <w:iCs w:val="0"/>
                          <w:color w:val="auto"/>
                          <w:sz w:val="20"/>
                          <w:szCs w:val="20"/>
                        </w:rPr>
                        <w:t xml:space="preserve">Quercus </w:t>
                      </w:r>
                      <w:r w:rsidR="0055703B" w:rsidRPr="00865D35">
                        <w:rPr>
                          <w:i w:val="0"/>
                          <w:iCs w:val="0"/>
                          <w:color w:val="auto"/>
                          <w:sz w:val="20"/>
                          <w:szCs w:val="20"/>
                        </w:rPr>
                        <w:t>ilex)</w:t>
                      </w:r>
                      <w:r w:rsidR="00400547">
                        <w:rPr>
                          <w:i w:val="0"/>
                          <w:iCs w:val="0"/>
                          <w:color w:val="auto"/>
                          <w:sz w:val="20"/>
                          <w:szCs w:val="20"/>
                        </w:rPr>
                        <w:t>.</w:t>
                      </w:r>
                    </w:p>
                  </w:txbxContent>
                </v:textbox>
                <w10:wrap type="square"/>
              </v:shape>
            </w:pict>
          </mc:Fallback>
        </mc:AlternateContent>
      </w:r>
      <w:r w:rsidR="00D3656B">
        <w:rPr>
          <w:noProof/>
        </w:rPr>
        <mc:AlternateContent>
          <mc:Choice Requires="wps">
            <w:drawing>
              <wp:anchor distT="0" distB="0" distL="114300" distR="114300" simplePos="0" relativeHeight="252177408" behindDoc="0" locked="0" layoutInCell="1" allowOverlap="1" wp14:anchorId="11803ACD" wp14:editId="3BF712EF">
                <wp:simplePos x="0" y="0"/>
                <wp:positionH relativeFrom="margin">
                  <wp:posOffset>0</wp:posOffset>
                </wp:positionH>
                <wp:positionV relativeFrom="paragraph">
                  <wp:posOffset>2899987</wp:posOffset>
                </wp:positionV>
                <wp:extent cx="2733675" cy="381000"/>
                <wp:effectExtent l="0" t="0" r="9525" b="0"/>
                <wp:wrapTopAndBottom/>
                <wp:docPr id="1702385758" name="Cuadro de texto 1"/>
                <wp:cNvGraphicFramePr/>
                <a:graphic xmlns:a="http://schemas.openxmlformats.org/drawingml/2006/main">
                  <a:graphicData uri="http://schemas.microsoft.com/office/word/2010/wordprocessingShape">
                    <wps:wsp>
                      <wps:cNvSpPr txBox="1"/>
                      <wps:spPr>
                        <a:xfrm>
                          <a:off x="0" y="0"/>
                          <a:ext cx="2733675" cy="381000"/>
                        </a:xfrm>
                        <a:prstGeom prst="rect">
                          <a:avLst/>
                        </a:prstGeom>
                        <a:solidFill>
                          <a:prstClr val="white"/>
                        </a:solidFill>
                        <a:ln>
                          <a:noFill/>
                        </a:ln>
                      </wps:spPr>
                      <wps:txbx>
                        <w:txbxContent>
                          <w:p w14:paraId="40FB2212" w14:textId="66CF700D" w:rsidR="003D213C" w:rsidRPr="00865D35" w:rsidRDefault="003D213C"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3</w:t>
                            </w:r>
                            <w:r w:rsidRPr="00865D35">
                              <w:rPr>
                                <w:color w:val="auto"/>
                                <w:sz w:val="20"/>
                                <w:szCs w:val="20"/>
                              </w:rPr>
                              <w:fldChar w:fldCharType="end"/>
                            </w:r>
                            <w:r w:rsidRPr="00865D35">
                              <w:rPr>
                                <w:color w:val="auto"/>
                                <w:sz w:val="20"/>
                                <w:szCs w:val="20"/>
                              </w:rPr>
                              <w:t xml:space="preserve">: Esquema representativo del </w:t>
                            </w:r>
                            <w:r w:rsidR="00400547">
                              <w:rPr>
                                <w:color w:val="auto"/>
                                <w:sz w:val="20"/>
                                <w:szCs w:val="20"/>
                              </w:rPr>
                              <w:t>collar</w:t>
                            </w:r>
                            <w:r w:rsidRPr="00865D35">
                              <w:rPr>
                                <w:color w:val="auto"/>
                                <w:sz w:val="20"/>
                                <w:szCs w:val="20"/>
                              </w:rPr>
                              <w:t xml:space="preserve"> en el suelo con su </w:t>
                            </w:r>
                            <w:r w:rsidR="00B077E7">
                              <w:rPr>
                                <w:color w:val="auto"/>
                                <w:sz w:val="20"/>
                                <w:szCs w:val="20"/>
                              </w:rPr>
                              <w:t>“</w:t>
                            </w:r>
                            <w:r w:rsidRPr="00865D35">
                              <w:rPr>
                                <w:color w:val="auto"/>
                                <w:sz w:val="20"/>
                                <w:szCs w:val="20"/>
                              </w:rPr>
                              <w:t>offset</w:t>
                            </w:r>
                            <w:r w:rsidR="00B077E7">
                              <w:rPr>
                                <w:color w:val="auto"/>
                                <w:sz w:val="20"/>
                                <w:szCs w:val="20"/>
                              </w:rPr>
                              <w:t>”</w:t>
                            </w:r>
                            <w:r w:rsidRPr="00865D35">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03ACD" id="_x0000_s1030" type="#_x0000_t202" style="position:absolute;left:0;text-align:left;margin-left:0;margin-top:228.35pt;width:215.25pt;height:30pt;z-index:252177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" stroked="f">
                <v:textbox inset="0,0,0,0">
                  <w:txbxContent>
                    <w:p w14:paraId="40FB2212" w14:textId="66CF700D" w:rsidR="003D213C" w:rsidRPr="00865D35" w:rsidRDefault="003D213C"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3</w:t>
                      </w:r>
                      <w:r w:rsidRPr="00865D35">
                        <w:rPr>
                          <w:color w:val="auto"/>
                          <w:sz w:val="20"/>
                          <w:szCs w:val="20"/>
                        </w:rPr>
                        <w:fldChar w:fldCharType="end"/>
                      </w:r>
                      <w:r w:rsidRPr="00865D35">
                        <w:rPr>
                          <w:color w:val="auto"/>
                          <w:sz w:val="20"/>
                          <w:szCs w:val="20"/>
                        </w:rPr>
                        <w:t xml:space="preserve">: Esquema representativo del </w:t>
                      </w:r>
                      <w:r w:rsidR="00400547">
                        <w:rPr>
                          <w:color w:val="auto"/>
                          <w:sz w:val="20"/>
                          <w:szCs w:val="20"/>
                        </w:rPr>
                        <w:t>collar</w:t>
                      </w:r>
                      <w:r w:rsidRPr="00865D35">
                        <w:rPr>
                          <w:color w:val="auto"/>
                          <w:sz w:val="20"/>
                          <w:szCs w:val="20"/>
                        </w:rPr>
                        <w:t xml:space="preserve"> en el suelo con su </w:t>
                      </w:r>
                      <w:r w:rsidR="00B077E7">
                        <w:rPr>
                          <w:color w:val="auto"/>
                          <w:sz w:val="20"/>
                          <w:szCs w:val="20"/>
                        </w:rPr>
                        <w:t>“</w:t>
                      </w:r>
                      <w:r w:rsidRPr="00865D35">
                        <w:rPr>
                          <w:color w:val="auto"/>
                          <w:sz w:val="20"/>
                          <w:szCs w:val="20"/>
                        </w:rPr>
                        <w:t>offset</w:t>
                      </w:r>
                      <w:r w:rsidR="00B077E7">
                        <w:rPr>
                          <w:color w:val="auto"/>
                          <w:sz w:val="20"/>
                          <w:szCs w:val="20"/>
                        </w:rPr>
                        <w:t>”</w:t>
                      </w:r>
                      <w:r w:rsidRPr="00865D35">
                        <w:rPr>
                          <w:color w:val="auto"/>
                          <w:sz w:val="20"/>
                          <w:szCs w:val="20"/>
                        </w:rPr>
                        <w:t>.</w:t>
                      </w:r>
                    </w:p>
                  </w:txbxContent>
                </v:textbox>
                <w10:wrap type="topAndBottom" anchorx="margin"/>
              </v:shape>
            </w:pict>
          </mc:Fallback>
        </mc:AlternateContent>
      </w:r>
      <w:r w:rsidR="00847657" w:rsidRPr="00847657">
        <w:t xml:space="preserve">Por último, otro aspecto a tener cuenta según el fabricante es el “offset” del </w:t>
      </w:r>
      <w:r w:rsidR="00B077E7">
        <w:t>tubo</w:t>
      </w:r>
      <w:r w:rsidR="00400547">
        <w:t xml:space="preserve"> o collar</w:t>
      </w:r>
      <w:r w:rsidR="00847657" w:rsidRPr="00847657">
        <w:t>, término que hace referencia a la altura de este y que es necesario para determinar el volumen de aire dentro del cuello del suelo, que a su vez se utiliza para calcular el volumen total del sistema. El volumen total del sistema es un parámetro importante del cálculo del flujo, por lo</w:t>
      </w:r>
      <w:r w:rsidR="00D3656B">
        <w:t xml:space="preserve"> </w:t>
      </w:r>
      <w:r w:rsidR="00847657" w:rsidRPr="00847657">
        <w:t xml:space="preserve">que debe determinarse con la mayor precisión posible. </w:t>
      </w:r>
      <w:r w:rsidR="00D3656B" w:rsidRPr="00847657">
        <w:t xml:space="preserve">Esta </w:t>
      </w:r>
      <w:r w:rsidRPr="009F085E">
        <w:rPr>
          <w:noProof/>
        </w:rPr>
        <w:drawing>
          <wp:anchor distT="0" distB="0" distL="114300" distR="114300" simplePos="0" relativeHeight="251345920" behindDoc="0" locked="0" layoutInCell="1" allowOverlap="1" wp14:anchorId="730D8251" wp14:editId="4CF0E290">
            <wp:simplePos x="0" y="0"/>
            <wp:positionH relativeFrom="margin">
              <wp:posOffset>3282950</wp:posOffset>
            </wp:positionH>
            <wp:positionV relativeFrom="paragraph">
              <wp:posOffset>0</wp:posOffset>
            </wp:positionV>
            <wp:extent cx="2473960" cy="2851150"/>
            <wp:effectExtent l="0" t="0" r="2540" b="6350"/>
            <wp:wrapSquare wrapText="bothSides"/>
            <wp:docPr id="3224325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13637"/>
                    <a:stretch/>
                  </pic:blipFill>
                  <pic:spPr bwMode="auto">
                    <a:xfrm>
                      <a:off x="0" y="0"/>
                      <a:ext cx="2473960" cy="285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56B" w:rsidRPr="00847657">
        <w:t>altura puede ser altamente variable dentro de cada collar debido a la pendiente o la irregularidad del suelo, por lo tanto, siguiendo las indicaciones del fabricante, se midió dicha distancia en cuatro zonas de cada collar</w:t>
      </w:r>
      <w:r w:rsidR="00D3656B">
        <w:t>, añadiendo el valor promedio al inicio de la medida para tenerlo en cuenta en el cálculo del volumen total.</w:t>
      </w:r>
    </w:p>
    <w:p w14:paraId="47BA7160" w14:textId="60B3756A" w:rsidR="00847657" w:rsidRPr="00847657" w:rsidRDefault="00847657" w:rsidP="00847657">
      <w:pPr>
        <w:spacing w:line="276" w:lineRule="auto"/>
        <w:jc w:val="both"/>
        <w:rPr>
          <w:u w:val="single"/>
        </w:rPr>
      </w:pPr>
      <w:r w:rsidRPr="00847657">
        <w:rPr>
          <w:u w:val="single"/>
        </w:rPr>
        <w:t>3.2.2. Analizador de gases traza LI-7810</w:t>
      </w:r>
    </w:p>
    <w:p w14:paraId="569C5434" w14:textId="343AB265" w:rsidR="00847657" w:rsidRPr="00AA67A6" w:rsidRDefault="00281398" w:rsidP="00847657">
      <w:pPr>
        <w:spacing w:line="276" w:lineRule="auto"/>
        <w:jc w:val="both"/>
      </w:pPr>
      <w:r>
        <w:rPr>
          <w:noProof/>
        </w:rPr>
        <mc:AlternateContent>
          <mc:Choice Requires="wps">
            <w:drawing>
              <wp:anchor distT="0" distB="0" distL="114300" distR="114300" simplePos="0" relativeHeight="252258304" behindDoc="0" locked="0" layoutInCell="1" allowOverlap="1" wp14:anchorId="1E0C9478" wp14:editId="39EE4C02">
                <wp:simplePos x="0" y="0"/>
                <wp:positionH relativeFrom="margin">
                  <wp:align>right</wp:align>
                </wp:positionH>
                <wp:positionV relativeFrom="paragraph">
                  <wp:posOffset>1341524</wp:posOffset>
                </wp:positionV>
                <wp:extent cx="2473960" cy="650875"/>
                <wp:effectExtent l="0" t="0" r="2540" b="0"/>
                <wp:wrapSquare wrapText="bothSides"/>
                <wp:docPr id="348869499" name="Cuadro de texto 1"/>
                <wp:cNvGraphicFramePr/>
                <a:graphic xmlns:a="http://schemas.openxmlformats.org/drawingml/2006/main">
                  <a:graphicData uri="http://schemas.microsoft.com/office/word/2010/wordprocessingShape">
                    <wps:wsp>
                      <wps:cNvSpPr txBox="1"/>
                      <wps:spPr>
                        <a:xfrm>
                          <a:off x="0" y="0"/>
                          <a:ext cx="2473960" cy="650875"/>
                        </a:xfrm>
                        <a:prstGeom prst="rect">
                          <a:avLst/>
                        </a:prstGeom>
                        <a:solidFill>
                          <a:prstClr val="white"/>
                        </a:solidFill>
                        <a:ln>
                          <a:noFill/>
                        </a:ln>
                      </wps:spPr>
                      <wps:txbx>
                        <w:txbxContent>
                          <w:p w14:paraId="1C12CAC8" w14:textId="70B3FCF9" w:rsidR="002B21C2" w:rsidRPr="00865D35" w:rsidRDefault="002B21C2" w:rsidP="0055703B">
                            <w:pPr>
                              <w:pStyle w:val="Descripcin"/>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4</w:t>
                            </w:r>
                            <w:r w:rsidRPr="00865D35">
                              <w:rPr>
                                <w:color w:val="auto"/>
                                <w:sz w:val="20"/>
                                <w:szCs w:val="20"/>
                              </w:rPr>
                              <w:fldChar w:fldCharType="end"/>
                            </w:r>
                            <w:r w:rsidRPr="00865D35">
                              <w:rPr>
                                <w:color w:val="auto"/>
                                <w:sz w:val="20"/>
                                <w:szCs w:val="20"/>
                              </w:rPr>
                              <w:t>: Muestr</w:t>
                            </w:r>
                            <w:r w:rsidR="00400547">
                              <w:rPr>
                                <w:color w:val="auto"/>
                                <w:sz w:val="20"/>
                                <w:szCs w:val="20"/>
                              </w:rPr>
                              <w:t>e</w:t>
                            </w:r>
                            <w:r w:rsidRPr="00865D35">
                              <w:rPr>
                                <w:color w:val="auto"/>
                                <w:sz w:val="20"/>
                                <w:szCs w:val="20"/>
                              </w:rPr>
                              <w:t xml:space="preserve">o de campo de </w:t>
                            </w:r>
                            <w:r w:rsidR="00400547">
                              <w:rPr>
                                <w:color w:val="auto"/>
                                <w:sz w:val="20"/>
                                <w:szCs w:val="20"/>
                              </w:rPr>
                              <w:t>collares</w:t>
                            </w:r>
                            <w:r w:rsidRPr="00865D35">
                              <w:rPr>
                                <w:color w:val="auto"/>
                                <w:sz w:val="20"/>
                                <w:szCs w:val="20"/>
                              </w:rPr>
                              <w:t xml:space="preserve"> </w:t>
                            </w:r>
                            <w:r w:rsidR="00B90859">
                              <w:rPr>
                                <w:color w:val="auto"/>
                                <w:sz w:val="20"/>
                                <w:szCs w:val="20"/>
                              </w:rPr>
                              <w:t>en el</w:t>
                            </w:r>
                            <w:r w:rsidRPr="00865D35">
                              <w:rPr>
                                <w:color w:val="auto"/>
                                <w:sz w:val="20"/>
                                <w:szCs w:val="20"/>
                              </w:rPr>
                              <w:t xml:space="preserve"> </w:t>
                            </w:r>
                            <w:r w:rsidR="00B90859" w:rsidRPr="00B90859">
                              <w:rPr>
                                <w:color w:val="auto"/>
                                <w:sz w:val="20"/>
                                <w:szCs w:val="20"/>
                              </w:rPr>
                              <w:t>microhábita</w:t>
                            </w:r>
                            <w:r w:rsidR="00B90859">
                              <w:rPr>
                                <w:color w:val="auto"/>
                                <w:sz w:val="20"/>
                                <w:szCs w:val="20"/>
                              </w:rPr>
                              <w:t xml:space="preserve">t </w:t>
                            </w:r>
                            <w:r w:rsidRPr="00865D35">
                              <w:rPr>
                                <w:color w:val="auto"/>
                                <w:sz w:val="20"/>
                                <w:szCs w:val="20"/>
                              </w:rPr>
                              <w:t>de suelo desnudo en la parcela de Fiñana con la "Smart Chamber" y el analizador "LI-7810"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9478" id="_x0000_s1031" type="#_x0000_t202" style="position:absolute;left:0;text-align:left;margin-left:143.6pt;margin-top:105.65pt;width:194.8pt;height:51.25pt;z-index:252258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" stroked="f">
                <v:textbox inset="0,0,0,0">
                  <w:txbxContent>
                    <w:p w14:paraId="1C12CAC8" w14:textId="70B3FCF9" w:rsidR="002B21C2" w:rsidRPr="00865D35" w:rsidRDefault="002B21C2" w:rsidP="0055703B">
                      <w:pPr>
                        <w:pStyle w:val="Descripcin"/>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4</w:t>
                      </w:r>
                      <w:r w:rsidRPr="00865D35">
                        <w:rPr>
                          <w:color w:val="auto"/>
                          <w:sz w:val="20"/>
                          <w:szCs w:val="20"/>
                        </w:rPr>
                        <w:fldChar w:fldCharType="end"/>
                      </w:r>
                      <w:r w:rsidRPr="00865D35">
                        <w:rPr>
                          <w:color w:val="auto"/>
                          <w:sz w:val="20"/>
                          <w:szCs w:val="20"/>
                        </w:rPr>
                        <w:t>: Muestr</w:t>
                      </w:r>
                      <w:r w:rsidR="00400547">
                        <w:rPr>
                          <w:color w:val="auto"/>
                          <w:sz w:val="20"/>
                          <w:szCs w:val="20"/>
                        </w:rPr>
                        <w:t>e</w:t>
                      </w:r>
                      <w:r w:rsidRPr="00865D35">
                        <w:rPr>
                          <w:color w:val="auto"/>
                          <w:sz w:val="20"/>
                          <w:szCs w:val="20"/>
                        </w:rPr>
                        <w:t xml:space="preserve">o de campo de </w:t>
                      </w:r>
                      <w:r w:rsidR="00400547">
                        <w:rPr>
                          <w:color w:val="auto"/>
                          <w:sz w:val="20"/>
                          <w:szCs w:val="20"/>
                        </w:rPr>
                        <w:t>collares</w:t>
                      </w:r>
                      <w:r w:rsidRPr="00865D35">
                        <w:rPr>
                          <w:color w:val="auto"/>
                          <w:sz w:val="20"/>
                          <w:szCs w:val="20"/>
                        </w:rPr>
                        <w:t xml:space="preserve"> </w:t>
                      </w:r>
                      <w:r w:rsidR="00B90859">
                        <w:rPr>
                          <w:color w:val="auto"/>
                          <w:sz w:val="20"/>
                          <w:szCs w:val="20"/>
                        </w:rPr>
                        <w:t>en el</w:t>
                      </w:r>
                      <w:r w:rsidRPr="00865D35">
                        <w:rPr>
                          <w:color w:val="auto"/>
                          <w:sz w:val="20"/>
                          <w:szCs w:val="20"/>
                        </w:rPr>
                        <w:t xml:space="preserve"> </w:t>
                      </w:r>
                      <w:r w:rsidR="00B90859" w:rsidRPr="00B90859">
                        <w:rPr>
                          <w:color w:val="auto"/>
                          <w:sz w:val="20"/>
                          <w:szCs w:val="20"/>
                        </w:rPr>
                        <w:t>microhábita</w:t>
                      </w:r>
                      <w:r w:rsidR="00B90859">
                        <w:rPr>
                          <w:color w:val="auto"/>
                          <w:sz w:val="20"/>
                          <w:szCs w:val="20"/>
                        </w:rPr>
                        <w:t xml:space="preserve">t </w:t>
                      </w:r>
                      <w:r w:rsidRPr="00865D35">
                        <w:rPr>
                          <w:color w:val="auto"/>
                          <w:sz w:val="20"/>
                          <w:szCs w:val="20"/>
                        </w:rPr>
                        <w:t>de suelo desnudo en la parcela de Fiñana con la "Smart Chamber" y el analizador "LI-7810"</w:t>
                      </w:r>
                    </w:p>
                  </w:txbxContent>
                </v:textbox>
                <w10:wrap type="square" anchorx="margin"/>
              </v:shape>
            </w:pict>
          </mc:Fallback>
        </mc:AlternateContent>
      </w:r>
      <w:r w:rsidR="001A6475" w:rsidRPr="00847657">
        <w:t xml:space="preserve">El analizador de gases traza LI-7810 CH4/CO2/H2O es un analizador basado en láser de alta precisión y estabilidad que utiliza la espectroscopia de absorción mejorada por cavidad y realimentación óptica (OF-CEAS). El analizador mide y almacena </w:t>
      </w:r>
      <w:r w:rsidR="001A6475">
        <w:t xml:space="preserve">cada segundo </w:t>
      </w:r>
      <w:r w:rsidR="001A6475" w:rsidRPr="00847657">
        <w:t xml:space="preserve">en su memoria interna </w:t>
      </w:r>
      <w:r w:rsidR="001A6475">
        <w:t xml:space="preserve">la </w:t>
      </w:r>
      <w:r w:rsidR="001A6475" w:rsidRPr="00847657">
        <w:t>fracci</w:t>
      </w:r>
      <w:r w:rsidR="001A6475">
        <w:t>ón</w:t>
      </w:r>
      <w:r w:rsidR="001A6475" w:rsidRPr="00847657">
        <w:t xml:space="preserve"> molar seca</w:t>
      </w:r>
      <w:ins w:id="13" w:author="PENÉLOPE SERRANO ORTIZ" w:date="2024-01-09T09:56:00Z">
        <w:r w:rsidR="007167BC">
          <w:t xml:space="preserve"> </w:t>
        </w:r>
      </w:ins>
      <w:r w:rsidR="001A6475" w:rsidRPr="00847657">
        <w:t>de CO</w:t>
      </w:r>
      <w:r w:rsidR="001A6475" w:rsidRPr="00EC543F">
        <w:rPr>
          <w:vertAlign w:val="subscript"/>
        </w:rPr>
        <w:t>2</w:t>
      </w:r>
      <w:r w:rsidR="001A6475" w:rsidRPr="00847657">
        <w:t xml:space="preserve"> del aire corregida tanto por las interferencias espectroscópicas como por la dilución debida al </w:t>
      </w:r>
      <w:r w:rsidR="001A6475">
        <w:t>vapor de agua</w:t>
      </w:r>
      <w:r w:rsidR="001A6475" w:rsidRPr="00847657">
        <w:t xml:space="preserve">. </w:t>
      </w:r>
      <w:r w:rsidR="001B2C9B">
        <w:fldChar w:fldCharType="begin"/>
      </w:r>
      <w:r w:rsidR="00142D75">
        <w:instrText xml:space="preserve"> ADDIN ZOTERO_ITEM CSL_CITATION {"citationID":"fufIKgTn","properties":{"formattedCitation":"(\\uc0\\u171{}LI-7810 CH4/CO2/H2O Trace Gas Analyzer Instruction Manual\\uc0\\u187{} 2023)","plainCitation":"(«LI-7810 CH4/CO2/H2O Trace Gas Analyzer Instruction Manual» 2023)","noteIndex":0},"citationItems":[{"id":379,"uris":["http://zotero.org/users/11290019/items/ZXVFS6QW"],"itemData":{"id":379,"type":"article-journal","language":"en","source":"Zotero","title":"LI-7810 CH4/CO2/H2O Trace Gas Analyzer Instruction Manual","issued":{"date-parts":[["2023"]]}}}],"schema":"https://github.com/citation-style-language/schema/raw/master/csl-citation.json"} </w:instrText>
      </w:r>
      <w:r w:rsidR="001B2C9B">
        <w:fldChar w:fldCharType="separate"/>
      </w:r>
      <w:r w:rsidR="00142D75" w:rsidRPr="00142D75">
        <w:rPr>
          <w:rFonts w:ascii="Calibri" w:hAnsi="Calibri" w:cs="Calibri"/>
          <w:kern w:val="0"/>
          <w:szCs w:val="24"/>
        </w:rPr>
        <w:t>(«LI-7810 CH4/CO2/H2O Trace Gas Analyzer Instruction Manual» 2023)</w:t>
      </w:r>
      <w:r w:rsidR="001B2C9B">
        <w:fldChar w:fldCharType="end"/>
      </w:r>
      <w:r w:rsidR="001B2C9B" w:rsidRPr="00AA67A6">
        <w:t>.</w:t>
      </w:r>
    </w:p>
    <w:p w14:paraId="19EEC3C3" w14:textId="3B05BD95" w:rsidR="00281398" w:rsidRDefault="00D3656B" w:rsidP="001A6475">
      <w:pPr>
        <w:spacing w:line="276" w:lineRule="auto"/>
        <w:jc w:val="both"/>
      </w:pPr>
      <w:r>
        <w:rPr>
          <w:noProof/>
        </w:rPr>
        <mc:AlternateContent>
          <mc:Choice Requires="wps">
            <w:drawing>
              <wp:anchor distT="0" distB="0" distL="114300" distR="114300" simplePos="0" relativeHeight="252344320" behindDoc="0" locked="0" layoutInCell="1" allowOverlap="1" wp14:anchorId="5275BA47" wp14:editId="012E64E5">
                <wp:simplePos x="0" y="0"/>
                <wp:positionH relativeFrom="margin">
                  <wp:posOffset>2971800</wp:posOffset>
                </wp:positionH>
                <wp:positionV relativeFrom="paragraph">
                  <wp:posOffset>2247207</wp:posOffset>
                </wp:positionV>
                <wp:extent cx="2787650" cy="635"/>
                <wp:effectExtent l="0" t="0" r="0" b="1270"/>
                <wp:wrapSquare wrapText="bothSides"/>
                <wp:docPr id="875185902" name="Cuadro de texto 1"/>
                <wp:cNvGraphicFramePr/>
                <a:graphic xmlns:a="http://schemas.openxmlformats.org/drawingml/2006/main">
                  <a:graphicData uri="http://schemas.microsoft.com/office/word/2010/wordprocessingShape">
                    <wps:wsp>
                      <wps:cNvSpPr txBox="1"/>
                      <wps:spPr>
                        <a:xfrm>
                          <a:off x="0" y="0"/>
                          <a:ext cx="2787650" cy="635"/>
                        </a:xfrm>
                        <a:prstGeom prst="rect">
                          <a:avLst/>
                        </a:prstGeom>
                        <a:solidFill>
                          <a:prstClr val="white"/>
                        </a:solidFill>
                        <a:ln>
                          <a:noFill/>
                        </a:ln>
                      </wps:spPr>
                      <wps:txbx>
                        <w:txbxContent>
                          <w:p w14:paraId="4FFD3F9B" w14:textId="208A4949" w:rsidR="0055703B" w:rsidRPr="00865D35" w:rsidRDefault="0055703B"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5</w:t>
                            </w:r>
                            <w:r w:rsidRPr="00865D35">
                              <w:rPr>
                                <w:color w:val="auto"/>
                                <w:sz w:val="20"/>
                                <w:szCs w:val="20"/>
                              </w:rPr>
                              <w:fldChar w:fldCharType="end"/>
                            </w:r>
                            <w:r w:rsidRPr="00865D35">
                              <w:rPr>
                                <w:color w:val="auto"/>
                                <w:sz w:val="20"/>
                                <w:szCs w:val="20"/>
                              </w:rPr>
                              <w:t xml:space="preserve">: Esquema del flujo de gases entre la "Smart Chamber" </w:t>
                            </w:r>
                            <w:r w:rsidRPr="00865D35">
                              <w:rPr>
                                <w:noProof/>
                                <w:color w:val="auto"/>
                                <w:sz w:val="20"/>
                                <w:szCs w:val="20"/>
                              </w:rPr>
                              <w:t xml:space="preserve"> y el analizador </w:t>
                            </w:r>
                            <w:r w:rsidR="0069551F">
                              <w:rPr>
                                <w:noProof/>
                                <w:color w:val="auto"/>
                                <w:sz w:val="20"/>
                                <w:szCs w:val="20"/>
                              </w:rPr>
                              <w:t xml:space="preserve">de gases </w:t>
                            </w:r>
                            <w:r w:rsidRPr="00865D35">
                              <w:rPr>
                                <w:noProof/>
                                <w:color w:val="auto"/>
                                <w:sz w:val="20"/>
                                <w:szCs w:val="20"/>
                              </w:rPr>
                              <w:t>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BA47" id="_x0000_s1032" type="#_x0000_t202" style="position:absolute;left:0;text-align:left;margin-left:234pt;margin-top:176.95pt;width:219.5pt;height:.05pt;z-index:25234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P6gGQIAAD8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t3e3sxtySfLNPt/E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" stroked="f">
                <v:textbox style="mso-fit-shape-to-text:t" inset="0,0,0,0">
                  <w:txbxContent>
                    <w:p w14:paraId="4FFD3F9B" w14:textId="208A4949" w:rsidR="0055703B" w:rsidRPr="00865D35" w:rsidRDefault="0055703B"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5</w:t>
                      </w:r>
                      <w:r w:rsidRPr="00865D35">
                        <w:rPr>
                          <w:color w:val="auto"/>
                          <w:sz w:val="20"/>
                          <w:szCs w:val="20"/>
                        </w:rPr>
                        <w:fldChar w:fldCharType="end"/>
                      </w:r>
                      <w:r w:rsidRPr="00865D35">
                        <w:rPr>
                          <w:color w:val="auto"/>
                          <w:sz w:val="20"/>
                          <w:szCs w:val="20"/>
                        </w:rPr>
                        <w:t xml:space="preserve">: Esquema del flujo de gases entre la "Smart Chamber" </w:t>
                      </w:r>
                      <w:r w:rsidRPr="00865D35">
                        <w:rPr>
                          <w:noProof/>
                          <w:color w:val="auto"/>
                          <w:sz w:val="20"/>
                          <w:szCs w:val="20"/>
                        </w:rPr>
                        <w:t xml:space="preserve"> y el analizador </w:t>
                      </w:r>
                      <w:r w:rsidR="0069551F">
                        <w:rPr>
                          <w:noProof/>
                          <w:color w:val="auto"/>
                          <w:sz w:val="20"/>
                          <w:szCs w:val="20"/>
                        </w:rPr>
                        <w:t xml:space="preserve">de gases </w:t>
                      </w:r>
                      <w:r w:rsidRPr="00865D35">
                        <w:rPr>
                          <w:noProof/>
                          <w:color w:val="auto"/>
                          <w:sz w:val="20"/>
                          <w:szCs w:val="20"/>
                        </w:rPr>
                        <w:t>LI-7810</w:t>
                      </w:r>
                    </w:p>
                  </w:txbxContent>
                </v:textbox>
                <w10:wrap type="square" anchorx="margin"/>
              </v:shape>
            </w:pict>
          </mc:Fallback>
        </mc:AlternateContent>
      </w:r>
      <w:r w:rsidRPr="00592C09">
        <w:rPr>
          <w:noProof/>
        </w:rPr>
        <w:drawing>
          <wp:anchor distT="0" distB="0" distL="114300" distR="114300" simplePos="0" relativeHeight="250826752" behindDoc="0" locked="0" layoutInCell="1" allowOverlap="1" wp14:anchorId="461F5ACE" wp14:editId="46114102">
            <wp:simplePos x="0" y="0"/>
            <wp:positionH relativeFrom="margin">
              <wp:posOffset>2882900</wp:posOffset>
            </wp:positionH>
            <wp:positionV relativeFrom="paragraph">
              <wp:posOffset>651510</wp:posOffset>
            </wp:positionV>
            <wp:extent cx="2867025" cy="1593215"/>
            <wp:effectExtent l="0" t="0" r="9525" b="6985"/>
            <wp:wrapSquare wrapText="bothSides"/>
            <wp:docPr id="17927904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0438" name="Imagen 1"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7025" cy="1593215"/>
                    </a:xfrm>
                    <a:prstGeom prst="rect">
                      <a:avLst/>
                    </a:prstGeom>
                  </pic:spPr>
                </pic:pic>
              </a:graphicData>
            </a:graphic>
            <wp14:sizeRelH relativeFrom="margin">
              <wp14:pctWidth>0</wp14:pctWidth>
            </wp14:sizeRelH>
            <wp14:sizeRelV relativeFrom="margin">
              <wp14:pctHeight>0</wp14:pctHeight>
            </wp14:sizeRelV>
          </wp:anchor>
        </w:drawing>
      </w:r>
      <w:r w:rsidR="001A6475" w:rsidRPr="00847657">
        <w:t>La cámara se conecta al analizador mediante la entrada de aire de este. Cuando se empieza una medición, el aire de la cámara se introduce al analizador a través de la entrada, fluye a través del banco óptico y el ajustador de fase y se expulsa por la salida de aire</w:t>
      </w:r>
      <w:r w:rsidR="001A6475">
        <w:t>, todo esto gracias a una bomba interna</w:t>
      </w:r>
      <w:r w:rsidR="001A6475" w:rsidRPr="00847657">
        <w:t>. El banco óptico está formado por tres espejos altamente reflectantes dispuestos en forma de “V”. Estas características ayudan a que cuando el analizador inyecta luz l</w:t>
      </w:r>
      <w:r w:rsidR="001A6475">
        <w:t>á</w:t>
      </w:r>
      <w:r w:rsidR="001A6475" w:rsidRPr="00847657">
        <w:t>ser en el interior para medir la concentración de los gases, los fotones puedan circular más tiempo a través del medio activo antes de escapar y golpear el fotodiodo. De esta forma se consigue una mayor longitud de trayectoria efectiva que logra mejorar la sensibilidad ya que el gas que fluya a través de la cavidad tendrá más oportunidades de absorber la luz</w:t>
      </w:r>
      <w:del w:id="14" w:author="PENÉLOPE SERRANO ORTIZ" w:date="2024-01-09T09:57:00Z">
        <w:r w:rsidR="001A6475" w:rsidDel="007167BC">
          <w:delText>.</w:delText>
        </w:r>
      </w:del>
      <w:r w:rsidR="001A6475">
        <w:t xml:space="preserve"> </w:t>
      </w:r>
      <w:r w:rsidR="001B2C9B">
        <w:fldChar w:fldCharType="begin"/>
      </w:r>
      <w:r w:rsidR="00142D75">
        <w:instrText xml:space="preserve"> ADDIN ZOTERO_ITEM CSL_CITATION {"citationID":"QCQ1czFK","properties":{"formattedCitation":"(\\uc0\\u171{}LI-7810 CH4/CO2/H2O Trace Gas Analyzer Instruction Manual\\uc0\\u187{} 2023)","plainCitation":"(«LI-7810 CH4/CO2/H2O Trace Gas Analyzer Instruction Manual» 2023)","noteIndex":0},"citationItems":[{"id":379,"uris":["http://zotero.org/users/11290019/items/ZXVFS6QW"],"itemData":{"id":379,"type":"article-journal","language":"en","source":"Zotero","title":"LI-7810 CH4/CO2/H2O Trace Gas Analyzer Instruction Manual","issued":{"date-parts":[["2023"]]}}}],"schema":"https://github.com/citation-style-language/schema/raw/master/csl-citation.json"} </w:instrText>
      </w:r>
      <w:r w:rsidR="001B2C9B">
        <w:fldChar w:fldCharType="separate"/>
      </w:r>
      <w:r w:rsidR="00142D75" w:rsidRPr="00142D75">
        <w:rPr>
          <w:rFonts w:ascii="Calibri" w:hAnsi="Calibri" w:cs="Calibri"/>
          <w:kern w:val="0"/>
          <w:szCs w:val="24"/>
        </w:rPr>
        <w:t>(«LI-7810 CH4/CO2/H2O Trace Gas Analyzer Instruction Manual» 2023)</w:t>
      </w:r>
      <w:r w:rsidR="001B2C9B">
        <w:fldChar w:fldCharType="end"/>
      </w:r>
      <w:r w:rsidR="00847657" w:rsidRPr="00AA67A6">
        <w:t>.</w:t>
      </w:r>
      <w:r w:rsidR="001A6475">
        <w:t xml:space="preserve"> </w:t>
      </w:r>
    </w:p>
    <w:p w14:paraId="053CFB5E" w14:textId="11EF0711" w:rsidR="001A6475" w:rsidRPr="00281398" w:rsidRDefault="001A6475" w:rsidP="001A6475">
      <w:pPr>
        <w:spacing w:line="276" w:lineRule="auto"/>
        <w:jc w:val="both"/>
      </w:pPr>
      <w:r w:rsidRPr="008C41F0">
        <w:t>Para más información sobre el funcionamiento del sistema de medida consultar</w:t>
      </w:r>
      <w:r>
        <w:rPr>
          <w:b/>
          <w:bCs/>
        </w:rPr>
        <w:t xml:space="preserve"> </w:t>
      </w:r>
      <w:r w:rsidR="008C41F0">
        <w:rPr>
          <w:b/>
          <w:bCs/>
        </w:rPr>
        <w:fldChar w:fldCharType="begin"/>
      </w:r>
      <w:r w:rsidR="008C41F0">
        <w:rPr>
          <w:b/>
          <w:bCs/>
        </w:rPr>
        <w:instrText xml:space="preserve"> ADDIN ZOTERO_ITEM CSL_CITATION {"citationID":"O1zqp6y3","properties":{"formattedCitation":"(Valverde Amor 2022)","plainCitation":"(Valverde Amor 2022)","noteIndex":0},"citationItems":[{"id":391,"uris":["http://zotero.org/users/11290019/items/DPJSH54R"],"itemData":{"id":391,"type":"thesis","abstract":"Soil respiration in forest ecosystems is a very important factor as it is related to the emission of greenhouse gases into the atmosphere, a key process in the climate change that we are currently experiencing throughout the planet. Thinning, which are often carried out to improve the quality of forests, often have a large impact on carbon fluxes. In the present work we study how this activity influences the fluxes of CO2 and CH4 at soil scale in two Mediterranean forest ecosystems: a pine forest and an oak forest located within the Sierra Nevada National Park. Data set were taken between March and June 2022 by camera methods, with which soil humidity and temperature data were also recorded.Thus, it has been possible to verify that leaving remains from logging on the floor of the pine forest or removing them does not have a significant effect on carbon fluxes, on the other hand, in the oak grove, significant differences do appear between a soil covered by leaf litter and a bare soil where specimens that grew asexually were removed.","language":"es","note":"DOI: 10.30827/Digibug.83997","publisher":"Universidad de Granada","source":"DOI.org (Crossref)","title":"Efecto del clareo y sus residuos sobre la emisión de gases de efecto invernadero en suelos de pinar y robledal del Parque Nacional de Sierra Nevada","URL":"https://hdl.handle.net/10481/83997","author":[{"family":"Valverde Amor","given":"Ángela Lucía"}],"accessed":{"date-parts":[["2023",12,19]]},"issued":{"date-parts":[["2022"]]}}}],"schema":"https://github.com/citation-style-language/schema/raw/master/csl-citation.json"} </w:instrText>
      </w:r>
      <w:r w:rsidR="008C41F0">
        <w:rPr>
          <w:b/>
          <w:bCs/>
        </w:rPr>
        <w:fldChar w:fldCharType="separate"/>
      </w:r>
      <w:r w:rsidR="008C41F0" w:rsidRPr="008C41F0">
        <w:rPr>
          <w:rFonts w:ascii="Calibri" w:hAnsi="Calibri" w:cs="Calibri"/>
        </w:rPr>
        <w:t>(Valverde Amor 2022)</w:t>
      </w:r>
      <w:r w:rsidR="008C41F0">
        <w:rPr>
          <w:b/>
          <w:bCs/>
        </w:rPr>
        <w:fldChar w:fldCharType="end"/>
      </w:r>
      <w:r w:rsidR="008C41F0">
        <w:rPr>
          <w:b/>
          <w:bCs/>
        </w:rPr>
        <w:t>.</w:t>
      </w:r>
    </w:p>
    <w:p w14:paraId="4657310C" w14:textId="78E7A44B" w:rsidR="00847657" w:rsidRPr="00AA67A6" w:rsidRDefault="001A6475" w:rsidP="00847657">
      <w:pPr>
        <w:spacing w:line="276" w:lineRule="auto"/>
        <w:jc w:val="both"/>
      </w:pPr>
      <w:r>
        <w:rPr>
          <w:noProof/>
        </w:rPr>
        <mc:AlternateContent>
          <mc:Choice Requires="wpg">
            <w:drawing>
              <wp:anchor distT="0" distB="0" distL="114300" distR="114300" simplePos="0" relativeHeight="250851328" behindDoc="0" locked="0" layoutInCell="1" allowOverlap="1" wp14:anchorId="6AEEB3DE" wp14:editId="1EF7B39C">
                <wp:simplePos x="0" y="0"/>
                <wp:positionH relativeFrom="margin">
                  <wp:align>center</wp:align>
                </wp:positionH>
                <wp:positionV relativeFrom="paragraph">
                  <wp:posOffset>5195</wp:posOffset>
                </wp:positionV>
                <wp:extent cx="4732020" cy="1336675"/>
                <wp:effectExtent l="0" t="0" r="0" b="0"/>
                <wp:wrapSquare wrapText="bothSides"/>
                <wp:docPr id="1712094025" name="Grupo 3"/>
                <wp:cNvGraphicFramePr/>
                <a:graphic xmlns:a="http://schemas.openxmlformats.org/drawingml/2006/main">
                  <a:graphicData uri="http://schemas.microsoft.com/office/word/2010/wordprocessingGroup">
                    <wpg:wgp>
                      <wpg:cNvGrpSpPr/>
                      <wpg:grpSpPr>
                        <a:xfrm>
                          <a:off x="0" y="0"/>
                          <a:ext cx="4732020" cy="1336675"/>
                          <a:chOff x="0" y="0"/>
                          <a:chExt cx="4905780" cy="1472507"/>
                        </a:xfrm>
                      </wpg:grpSpPr>
                      <pic:pic xmlns:pic="http://schemas.openxmlformats.org/drawingml/2006/picture">
                        <pic:nvPicPr>
                          <pic:cNvPr id="1940750131" name="Imagen 1940750131" descr="Diagrama, Esquemát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r="44952"/>
                          <a:stretch/>
                        </pic:blipFill>
                        <pic:spPr bwMode="auto">
                          <a:xfrm>
                            <a:off x="0" y="0"/>
                            <a:ext cx="2520950" cy="1465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3527205" name="Imagen 1" descr="Diagrama, Esquemát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l="55049"/>
                          <a:stretch/>
                        </pic:blipFill>
                        <pic:spPr bwMode="auto">
                          <a:xfrm>
                            <a:off x="2847110" y="6927"/>
                            <a:ext cx="2058670" cy="1465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C05E6B" id="Grupo 3" o:spid="_x0000_s1026" style="position:absolute;margin-left:0;margin-top:.4pt;width:372.6pt;height:105.25pt;z-index:250851328;mso-position-horizontal:center;mso-position-horizontal-relative:margin;mso-width-relative:margin;mso-height-relative:margin" coordsize="49057,14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40750131" o:spid="_x0000_s1027" type="#_x0000_t75" alt="Diagrama, Esquemático&#10;&#10;Descripción generada automáticamente" style="position:absolute;width:25209;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">
                  <v:imagedata r:id="rId19" o:title="Diagrama, Esquemático&#10;&#10;Descripción generada automáticamente" cropright="29460f"/>
                </v:shape>
                <v:shape id="Imagen 1" o:spid="_x0000_s1028" type="#_x0000_t75" alt="Diagrama, Esquemático&#10;&#10;Descripción generada automáticamente" style="position:absolute;left:28471;top:69;width:20586;height:14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">
                  <v:imagedata r:id="rId19" o:title="Diagrama, Esquemático&#10;&#10;Descripción generada automáticamente" cropleft="36077f"/>
                </v:shape>
                <w10:wrap type="square" anchorx="margin"/>
              </v:group>
            </w:pict>
          </mc:Fallback>
        </mc:AlternateContent>
      </w:r>
    </w:p>
    <w:p w14:paraId="1A017141" w14:textId="55FE3809" w:rsidR="00847657" w:rsidRPr="00AA67A6" w:rsidRDefault="00847657" w:rsidP="00847657">
      <w:pPr>
        <w:spacing w:line="276" w:lineRule="auto"/>
        <w:jc w:val="both"/>
      </w:pPr>
    </w:p>
    <w:p w14:paraId="1428DBFF" w14:textId="32FA69EC" w:rsidR="00B61EAC" w:rsidRPr="00AA67A6" w:rsidRDefault="00B61EAC" w:rsidP="00847657">
      <w:pPr>
        <w:spacing w:line="276" w:lineRule="auto"/>
        <w:jc w:val="both"/>
        <w:rPr>
          <w:b/>
          <w:bCs/>
        </w:rPr>
      </w:pPr>
    </w:p>
    <w:p w14:paraId="6D6866B5" w14:textId="61B4207D" w:rsidR="00B61EAC" w:rsidRPr="00AA67A6" w:rsidRDefault="00B61EAC" w:rsidP="00847657">
      <w:pPr>
        <w:spacing w:line="276" w:lineRule="auto"/>
        <w:jc w:val="both"/>
        <w:rPr>
          <w:b/>
          <w:bCs/>
        </w:rPr>
      </w:pPr>
    </w:p>
    <w:p w14:paraId="7D27157A" w14:textId="284E5ACD" w:rsidR="00B61EAC" w:rsidRPr="00AA67A6" w:rsidRDefault="00281398" w:rsidP="00847657">
      <w:pPr>
        <w:spacing w:line="276" w:lineRule="auto"/>
        <w:jc w:val="both"/>
        <w:rPr>
          <w:b/>
          <w:bCs/>
        </w:rPr>
      </w:pPr>
      <w:r>
        <w:rPr>
          <w:noProof/>
        </w:rPr>
        <mc:AlternateContent>
          <mc:Choice Requires="wps">
            <w:drawing>
              <wp:anchor distT="0" distB="0" distL="114300" distR="114300" simplePos="0" relativeHeight="252362752" behindDoc="0" locked="0" layoutInCell="1" allowOverlap="1" wp14:anchorId="6068F826" wp14:editId="6BE167F3">
                <wp:simplePos x="0" y="0"/>
                <wp:positionH relativeFrom="margin">
                  <wp:align>center</wp:align>
                </wp:positionH>
                <wp:positionV relativeFrom="paragraph">
                  <wp:posOffset>272588</wp:posOffset>
                </wp:positionV>
                <wp:extent cx="4905375" cy="248920"/>
                <wp:effectExtent l="0" t="0" r="9525" b="0"/>
                <wp:wrapSquare wrapText="bothSides"/>
                <wp:docPr id="722895683" name="Cuadro de texto 1"/>
                <wp:cNvGraphicFramePr/>
                <a:graphic xmlns:a="http://schemas.openxmlformats.org/drawingml/2006/main">
                  <a:graphicData uri="http://schemas.microsoft.com/office/word/2010/wordprocessingShape">
                    <wps:wsp>
                      <wps:cNvSpPr txBox="1"/>
                      <wps:spPr>
                        <a:xfrm>
                          <a:off x="0" y="0"/>
                          <a:ext cx="4905375" cy="248920"/>
                        </a:xfrm>
                        <a:prstGeom prst="rect">
                          <a:avLst/>
                        </a:prstGeom>
                        <a:solidFill>
                          <a:prstClr val="white"/>
                        </a:solidFill>
                        <a:ln>
                          <a:noFill/>
                        </a:ln>
                      </wps:spPr>
                      <wps:txbx>
                        <w:txbxContent>
                          <w:p w14:paraId="195ED8B0" w14:textId="06756BD4" w:rsidR="00D31447" w:rsidRPr="00682C60" w:rsidRDefault="00D31447" w:rsidP="00682C60">
                            <w:pPr>
                              <w:pStyle w:val="Descripcin"/>
                              <w:jc w:val="both"/>
                              <w:rPr>
                                <w:noProof/>
                                <w:color w:val="auto"/>
                                <w:sz w:val="20"/>
                                <w:szCs w:val="20"/>
                              </w:rPr>
                            </w:pPr>
                            <w:r w:rsidRPr="00682C60">
                              <w:rPr>
                                <w:color w:val="auto"/>
                                <w:sz w:val="20"/>
                                <w:szCs w:val="20"/>
                              </w:rPr>
                              <w:t xml:space="preserve">Figura </w:t>
                            </w:r>
                            <w:r w:rsidRPr="00682C60">
                              <w:rPr>
                                <w:color w:val="auto"/>
                                <w:sz w:val="20"/>
                                <w:szCs w:val="20"/>
                              </w:rPr>
                              <w:fldChar w:fldCharType="begin"/>
                            </w:r>
                            <w:r w:rsidRPr="00682C60">
                              <w:rPr>
                                <w:color w:val="auto"/>
                                <w:sz w:val="20"/>
                                <w:szCs w:val="20"/>
                              </w:rPr>
                              <w:instrText xml:space="preserve"> SEQ Figura \* ARABIC </w:instrText>
                            </w:r>
                            <w:r w:rsidRPr="00682C60">
                              <w:rPr>
                                <w:color w:val="auto"/>
                                <w:sz w:val="20"/>
                                <w:szCs w:val="20"/>
                              </w:rPr>
                              <w:fldChar w:fldCharType="separate"/>
                            </w:r>
                            <w:r w:rsidR="00424C7A">
                              <w:rPr>
                                <w:noProof/>
                                <w:color w:val="auto"/>
                                <w:sz w:val="20"/>
                                <w:szCs w:val="20"/>
                              </w:rPr>
                              <w:t>6</w:t>
                            </w:r>
                            <w:r w:rsidRPr="00682C60">
                              <w:rPr>
                                <w:color w:val="auto"/>
                                <w:sz w:val="20"/>
                                <w:szCs w:val="20"/>
                              </w:rPr>
                              <w:fldChar w:fldCharType="end"/>
                            </w:r>
                            <w:r w:rsidRPr="00682C60">
                              <w:rPr>
                                <w:color w:val="auto"/>
                                <w:sz w:val="20"/>
                                <w:szCs w:val="20"/>
                              </w:rPr>
                              <w:t xml:space="preserve">: Esquema del flujo de gases dentro del analizador </w:t>
                            </w:r>
                            <w:r w:rsidR="0069551F">
                              <w:rPr>
                                <w:color w:val="auto"/>
                                <w:sz w:val="20"/>
                                <w:szCs w:val="20"/>
                              </w:rPr>
                              <w:t xml:space="preserve">de gases </w:t>
                            </w:r>
                            <w:r w:rsidRPr="00682C60">
                              <w:rPr>
                                <w:color w:val="auto"/>
                                <w:sz w:val="20"/>
                                <w:szCs w:val="20"/>
                              </w:rPr>
                              <w:t>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8F826" id="_x0000_s1033" type="#_x0000_t202" style="position:absolute;left:0;text-align:left;margin-left:0;margin-top:21.45pt;width:386.25pt;height:19.6pt;z-index:25236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" stroked="f">
                <v:textbox inset="0,0,0,0">
                  <w:txbxContent>
                    <w:p w14:paraId="195ED8B0" w14:textId="06756BD4" w:rsidR="00D31447" w:rsidRPr="00682C60" w:rsidRDefault="00D31447" w:rsidP="00682C60">
                      <w:pPr>
                        <w:pStyle w:val="Descripcin"/>
                        <w:jc w:val="both"/>
                        <w:rPr>
                          <w:noProof/>
                          <w:color w:val="auto"/>
                          <w:sz w:val="20"/>
                          <w:szCs w:val="20"/>
                        </w:rPr>
                      </w:pPr>
                      <w:r w:rsidRPr="00682C60">
                        <w:rPr>
                          <w:color w:val="auto"/>
                          <w:sz w:val="20"/>
                          <w:szCs w:val="20"/>
                        </w:rPr>
                        <w:t xml:space="preserve">Figura </w:t>
                      </w:r>
                      <w:r w:rsidRPr="00682C60">
                        <w:rPr>
                          <w:color w:val="auto"/>
                          <w:sz w:val="20"/>
                          <w:szCs w:val="20"/>
                        </w:rPr>
                        <w:fldChar w:fldCharType="begin"/>
                      </w:r>
                      <w:r w:rsidRPr="00682C60">
                        <w:rPr>
                          <w:color w:val="auto"/>
                          <w:sz w:val="20"/>
                          <w:szCs w:val="20"/>
                        </w:rPr>
                        <w:instrText xml:space="preserve"> SEQ Figura \* ARABIC </w:instrText>
                      </w:r>
                      <w:r w:rsidRPr="00682C60">
                        <w:rPr>
                          <w:color w:val="auto"/>
                          <w:sz w:val="20"/>
                          <w:szCs w:val="20"/>
                        </w:rPr>
                        <w:fldChar w:fldCharType="separate"/>
                      </w:r>
                      <w:r w:rsidR="00424C7A">
                        <w:rPr>
                          <w:noProof/>
                          <w:color w:val="auto"/>
                          <w:sz w:val="20"/>
                          <w:szCs w:val="20"/>
                        </w:rPr>
                        <w:t>6</w:t>
                      </w:r>
                      <w:r w:rsidRPr="00682C60">
                        <w:rPr>
                          <w:color w:val="auto"/>
                          <w:sz w:val="20"/>
                          <w:szCs w:val="20"/>
                        </w:rPr>
                        <w:fldChar w:fldCharType="end"/>
                      </w:r>
                      <w:r w:rsidRPr="00682C60">
                        <w:rPr>
                          <w:color w:val="auto"/>
                          <w:sz w:val="20"/>
                          <w:szCs w:val="20"/>
                        </w:rPr>
                        <w:t xml:space="preserve">: Esquema del flujo de gases dentro del analizador </w:t>
                      </w:r>
                      <w:r w:rsidR="0069551F">
                        <w:rPr>
                          <w:color w:val="auto"/>
                          <w:sz w:val="20"/>
                          <w:szCs w:val="20"/>
                        </w:rPr>
                        <w:t xml:space="preserve">de gases </w:t>
                      </w:r>
                      <w:r w:rsidRPr="00682C60">
                        <w:rPr>
                          <w:color w:val="auto"/>
                          <w:sz w:val="20"/>
                          <w:szCs w:val="20"/>
                        </w:rPr>
                        <w:t>LI-7810</w:t>
                      </w:r>
                    </w:p>
                  </w:txbxContent>
                </v:textbox>
                <w10:wrap type="square" anchorx="margin"/>
              </v:shape>
            </w:pict>
          </mc:Fallback>
        </mc:AlternateContent>
      </w:r>
    </w:p>
    <w:p w14:paraId="648B8A02" w14:textId="77777777" w:rsidR="00210D73" w:rsidRDefault="00210D73" w:rsidP="00847657">
      <w:pPr>
        <w:spacing w:line="276" w:lineRule="auto"/>
        <w:jc w:val="both"/>
        <w:rPr>
          <w:b/>
          <w:bCs/>
        </w:rPr>
      </w:pPr>
    </w:p>
    <w:p w14:paraId="44628090" w14:textId="5BEE6AFE" w:rsidR="00847657" w:rsidRPr="00847657" w:rsidRDefault="00847657" w:rsidP="00210D73">
      <w:pPr>
        <w:pStyle w:val="Ttulo2"/>
        <w:spacing w:line="276" w:lineRule="auto"/>
      </w:pPr>
      <w:bookmarkStart w:id="15" w:name="_Toc155921536"/>
      <w:r w:rsidRPr="00847657">
        <w:t>3.3 Experimentación satelital</w:t>
      </w:r>
      <w:bookmarkEnd w:id="15"/>
    </w:p>
    <w:p w14:paraId="129E5A3D" w14:textId="77777777" w:rsidR="001A6475" w:rsidRPr="00847657" w:rsidRDefault="001A6475" w:rsidP="00210D73">
      <w:pPr>
        <w:spacing w:line="276" w:lineRule="auto"/>
        <w:jc w:val="both"/>
      </w:pPr>
      <w:r w:rsidRPr="00847657">
        <w:t xml:space="preserve">Para realizar la parte satelital </w:t>
      </w:r>
      <w:r>
        <w:t>de este estudio</w:t>
      </w:r>
      <w:r w:rsidRPr="00847657">
        <w:t xml:space="preserve"> hemos usado los productos de dos misiones satelitales diferentes, SENTINEL-2 y Landsat </w:t>
      </w:r>
      <w:r>
        <w:t>9</w:t>
      </w:r>
      <w:r w:rsidRPr="00847657">
        <w:t>. Estos productos han sido obtenido</w:t>
      </w:r>
      <w:r>
        <w:t>s</w:t>
      </w:r>
      <w:r w:rsidRPr="00847657">
        <w:t xml:space="preserve"> a través de</w:t>
      </w:r>
      <w:r>
        <w:t xml:space="preserve"> la plataforma </w:t>
      </w:r>
      <w:r w:rsidRPr="00847657">
        <w:t>GOOGLE EARTH ENGINE</w:t>
      </w:r>
      <w:r>
        <w:t>, que permite la obtención de datos mediante programación con JavaScript.</w:t>
      </w:r>
    </w:p>
    <w:p w14:paraId="7B7D2E52" w14:textId="77777777" w:rsidR="00847657" w:rsidRPr="00847657" w:rsidRDefault="00847657" w:rsidP="00847657">
      <w:pPr>
        <w:spacing w:line="276" w:lineRule="auto"/>
        <w:jc w:val="both"/>
        <w:rPr>
          <w:u w:val="single"/>
        </w:rPr>
      </w:pPr>
      <w:r w:rsidRPr="00847657">
        <w:rPr>
          <w:u w:val="single"/>
        </w:rPr>
        <w:t>3.3.1 SENTINEL-2</w:t>
      </w:r>
    </w:p>
    <w:p w14:paraId="22E131F3" w14:textId="30B393C8" w:rsidR="00AC3D0B" w:rsidRPr="00847657" w:rsidRDefault="00847657" w:rsidP="00847657">
      <w:pPr>
        <w:spacing w:line="276" w:lineRule="auto"/>
        <w:jc w:val="both"/>
      </w:pPr>
      <w:r w:rsidRPr="00847657">
        <w:t>La misión Copernicus SENTINEL-2 comprende una constelación de dos satélites idénticos</w:t>
      </w:r>
      <w:del w:id="16" w:author="PENÉLOPE SERRANO ORTIZ" w:date="2024-01-08T16:52:00Z">
        <w:r w:rsidRPr="00847657" w:rsidDel="003476D1">
          <w:delText xml:space="preserve"> </w:delText>
        </w:r>
      </w:del>
      <w:r w:rsidRPr="00847657">
        <w:t xml:space="preserve"> (SENTINEL-2ª Y SENTINEL-2B) de órbita polar situados en la misma órbita heliosincrónica, en fase de 180° entre sí. Su objetivo es monitorear la variabilidad de las condiciones de la superficie terrestre mediante su gran anchura de barrido (290 km) y su rápido tiempo de revisita (10 días en el ecuador con un satélite, y 5 días con 2 satélites en condiciones de ausencia de nubes, lo que se traduce en 2-3 días en latitudes medias). Los SENTINEL-2 llevan consigo un instrumento ópticos multiespectral (MSI) que muestrea 13 bandas espectrales a diferentes resoluciones espaciales</w:t>
      </w:r>
      <w:r w:rsidR="001B2C9B">
        <w:fldChar w:fldCharType="begin"/>
      </w:r>
      <w:r w:rsidR="00B04352">
        <w:instrText xml:space="preserve"> ADDIN ZOTERO_ITEM CSL_CITATION {"citationID":"PD8ZIdPr","properties":{"formattedCitation":"(\\uc0\\u171{}Sentinel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1B2C9B">
        <w:fldChar w:fldCharType="separate"/>
      </w:r>
      <w:r w:rsidR="00B04352" w:rsidRPr="00B04352">
        <w:rPr>
          <w:rFonts w:ascii="Calibri" w:hAnsi="Calibri" w:cs="Calibri"/>
          <w:kern w:val="0"/>
          <w:szCs w:val="24"/>
        </w:rPr>
        <w:t>(«Sentinel -2 User Handbook» 2013)</w:t>
      </w:r>
      <w:r w:rsidR="001B2C9B">
        <w:fldChar w:fldCharType="end"/>
      </w:r>
      <w:r w:rsidRPr="00847657">
        <w:t>.</w:t>
      </w:r>
    </w:p>
    <w:tbl>
      <w:tblPr>
        <w:tblStyle w:val="Tablaconcuadrcula"/>
        <w:tblpPr w:leftFromText="141" w:rightFromText="141" w:vertAnchor="text" w:horzAnchor="margin" w:tblpY="4862"/>
        <w:tblW w:w="0" w:type="auto"/>
        <w:tblLook w:val="04A0" w:firstRow="1" w:lastRow="0" w:firstColumn="1" w:lastColumn="0" w:noHBand="0" w:noVBand="1"/>
      </w:tblPr>
      <w:tblGrid>
        <w:gridCol w:w="1567"/>
        <w:gridCol w:w="1409"/>
        <w:gridCol w:w="1786"/>
        <w:gridCol w:w="1256"/>
        <w:gridCol w:w="1786"/>
        <w:gridCol w:w="1256"/>
      </w:tblGrid>
      <w:tr w:rsidR="00DF545B" w:rsidRPr="00FC307B" w14:paraId="72E45967" w14:textId="77777777" w:rsidTr="00DF545B">
        <w:trPr>
          <w:trHeight w:val="300"/>
        </w:trPr>
        <w:tc>
          <w:tcPr>
            <w:tcW w:w="0" w:type="auto"/>
            <w:vMerge w:val="restart"/>
            <w:shd w:val="clear" w:color="auto" w:fill="BFBFBF" w:themeFill="background1" w:themeFillShade="BF"/>
            <w:hideMark/>
          </w:tcPr>
          <w:p w14:paraId="21789A0B"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Resolución espacial</w:t>
            </w:r>
            <w:r w:rsidRPr="00FC307B">
              <w:rPr>
                <w:rFonts w:eastAsia="Times New Roman" w:cstheme="minorHAnsi"/>
                <w:b/>
                <w:bCs/>
                <w:kern w:val="0"/>
                <w:sz w:val="20"/>
                <w:szCs w:val="20"/>
                <w14:ligatures w14:val="none"/>
              </w:rPr>
              <w:br/>
              <w:t>(m)</w:t>
            </w:r>
          </w:p>
        </w:tc>
        <w:tc>
          <w:tcPr>
            <w:tcW w:w="0" w:type="auto"/>
            <w:vMerge w:val="restart"/>
            <w:shd w:val="clear" w:color="auto" w:fill="BFBFBF" w:themeFill="background1" w:themeFillShade="BF"/>
            <w:hideMark/>
          </w:tcPr>
          <w:p w14:paraId="2ABA67B9"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Número de banda</w:t>
            </w:r>
          </w:p>
        </w:tc>
        <w:tc>
          <w:tcPr>
            <w:tcW w:w="0" w:type="auto"/>
            <w:gridSpan w:val="2"/>
            <w:shd w:val="clear" w:color="auto" w:fill="BFBFBF" w:themeFill="background1" w:themeFillShade="BF"/>
            <w:hideMark/>
          </w:tcPr>
          <w:p w14:paraId="4C29E1DF" w14:textId="77777777" w:rsidR="00DF545B" w:rsidRPr="00FC307B" w:rsidRDefault="00DF545B" w:rsidP="00DF545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S2A</w:t>
            </w:r>
          </w:p>
        </w:tc>
        <w:tc>
          <w:tcPr>
            <w:tcW w:w="0" w:type="auto"/>
            <w:gridSpan w:val="2"/>
            <w:shd w:val="clear" w:color="auto" w:fill="BFBFBF" w:themeFill="background1" w:themeFillShade="BF"/>
            <w:hideMark/>
          </w:tcPr>
          <w:p w14:paraId="7DCB14A7" w14:textId="77777777" w:rsidR="00DF545B" w:rsidRPr="00FC307B" w:rsidRDefault="00DF545B" w:rsidP="00DF545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S2B</w:t>
            </w:r>
          </w:p>
        </w:tc>
      </w:tr>
      <w:tr w:rsidR="00DF545B" w:rsidRPr="00FC307B" w14:paraId="05A6F096" w14:textId="77777777" w:rsidTr="00DF545B">
        <w:trPr>
          <w:trHeight w:val="300"/>
        </w:trPr>
        <w:tc>
          <w:tcPr>
            <w:tcW w:w="0" w:type="auto"/>
            <w:vMerge/>
            <w:shd w:val="clear" w:color="auto" w:fill="BFBFBF" w:themeFill="background1" w:themeFillShade="BF"/>
            <w:hideMark/>
          </w:tcPr>
          <w:p w14:paraId="3D46C5AB" w14:textId="77777777" w:rsidR="00DF545B" w:rsidRPr="00FC307B" w:rsidRDefault="00DF545B" w:rsidP="00DF545B">
            <w:pPr>
              <w:jc w:val="center"/>
              <w:rPr>
                <w:rFonts w:eastAsia="Times New Roman" w:cstheme="minorHAnsi"/>
                <w:b/>
                <w:bCs/>
                <w:kern w:val="0"/>
                <w:sz w:val="20"/>
                <w:szCs w:val="20"/>
                <w14:ligatures w14:val="none"/>
              </w:rPr>
            </w:pPr>
          </w:p>
        </w:tc>
        <w:tc>
          <w:tcPr>
            <w:tcW w:w="0" w:type="auto"/>
            <w:vMerge/>
            <w:shd w:val="clear" w:color="auto" w:fill="BFBFBF" w:themeFill="background1" w:themeFillShade="BF"/>
            <w:hideMark/>
          </w:tcPr>
          <w:p w14:paraId="5F1A17B2" w14:textId="77777777" w:rsidR="00DF545B" w:rsidRPr="00FC307B" w:rsidRDefault="00DF545B" w:rsidP="00DF545B">
            <w:pPr>
              <w:jc w:val="center"/>
              <w:rPr>
                <w:rFonts w:eastAsia="Times New Roman" w:cstheme="minorHAnsi"/>
                <w:b/>
                <w:bCs/>
                <w:kern w:val="0"/>
                <w:sz w:val="20"/>
                <w:szCs w:val="20"/>
                <w14:ligatures w14:val="none"/>
              </w:rPr>
            </w:pPr>
          </w:p>
        </w:tc>
        <w:tc>
          <w:tcPr>
            <w:tcW w:w="0" w:type="auto"/>
            <w:shd w:val="clear" w:color="auto" w:fill="BFBFBF" w:themeFill="background1" w:themeFillShade="BF"/>
            <w:hideMark/>
          </w:tcPr>
          <w:p w14:paraId="070BFB0F" w14:textId="77777777" w:rsidR="00DF545B" w:rsidRPr="00461B00" w:rsidRDefault="00DF545B" w:rsidP="00DF545B">
            <w:pPr>
              <w:jc w:val="center"/>
              <w:rPr>
                <w:rFonts w:eastAsia="Times New Roman" w:cstheme="minorHAnsi"/>
                <w:b/>
                <w:bCs/>
                <w:kern w:val="0"/>
                <w:sz w:val="20"/>
                <w:szCs w:val="20"/>
                <w:lang w:val="pt-PT"/>
                <w14:ligatures w14:val="none"/>
              </w:rPr>
            </w:pPr>
            <w:r w:rsidRPr="00461B00">
              <w:rPr>
                <w:rFonts w:eastAsia="Times New Roman" w:cstheme="minorHAnsi"/>
                <w:b/>
                <w:bCs/>
                <w:kern w:val="0"/>
                <w:sz w:val="20"/>
                <w:szCs w:val="20"/>
                <w:lang w:val="pt-PT"/>
                <w14:ligatures w14:val="none"/>
              </w:rPr>
              <w:t>Longitud de onda c</w:t>
            </w:r>
            <w:r>
              <w:rPr>
                <w:rFonts w:eastAsia="Times New Roman" w:cstheme="minorHAnsi"/>
                <w:b/>
                <w:bCs/>
                <w:kern w:val="0"/>
                <w:sz w:val="20"/>
                <w:szCs w:val="20"/>
                <w:lang w:val="pt-PT"/>
                <w14:ligatures w14:val="none"/>
              </w:rPr>
              <w:t>entral</w:t>
            </w:r>
            <w:r w:rsidRPr="00461B00">
              <w:rPr>
                <w:rFonts w:eastAsia="Times New Roman" w:cstheme="minorHAnsi"/>
                <w:b/>
                <w:bCs/>
                <w:kern w:val="0"/>
                <w:sz w:val="20"/>
                <w:szCs w:val="20"/>
                <w:lang w:val="pt-PT"/>
                <w14:ligatures w14:val="none"/>
              </w:rPr>
              <w:br/>
              <w:t>(nm)</w:t>
            </w:r>
          </w:p>
        </w:tc>
        <w:tc>
          <w:tcPr>
            <w:tcW w:w="0" w:type="auto"/>
            <w:shd w:val="clear" w:color="auto" w:fill="BFBFBF" w:themeFill="background1" w:themeFillShade="BF"/>
            <w:hideMark/>
          </w:tcPr>
          <w:p w14:paraId="71AB176F"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Pr="00FC307B">
              <w:rPr>
                <w:rFonts w:eastAsia="Times New Roman" w:cstheme="minorHAnsi"/>
                <w:b/>
                <w:bCs/>
                <w:kern w:val="0"/>
                <w:sz w:val="20"/>
                <w:szCs w:val="20"/>
                <w14:ligatures w14:val="none"/>
              </w:rPr>
              <w:br/>
              <w:t>(nm)</w:t>
            </w:r>
          </w:p>
        </w:tc>
        <w:tc>
          <w:tcPr>
            <w:tcW w:w="0" w:type="auto"/>
            <w:shd w:val="clear" w:color="auto" w:fill="BFBFBF" w:themeFill="background1" w:themeFillShade="BF"/>
            <w:hideMark/>
          </w:tcPr>
          <w:p w14:paraId="4BAEE4E0" w14:textId="77777777" w:rsidR="00DF545B" w:rsidRPr="00461B00" w:rsidRDefault="00DF545B" w:rsidP="00DF545B">
            <w:pPr>
              <w:jc w:val="center"/>
              <w:rPr>
                <w:rFonts w:eastAsia="Times New Roman" w:cstheme="minorHAnsi"/>
                <w:b/>
                <w:bCs/>
                <w:kern w:val="0"/>
                <w:sz w:val="20"/>
                <w:szCs w:val="20"/>
                <w:lang w:val="pt-PT"/>
                <w14:ligatures w14:val="none"/>
              </w:rPr>
            </w:pPr>
            <w:r w:rsidRPr="00461B00">
              <w:rPr>
                <w:rFonts w:eastAsia="Times New Roman" w:cstheme="minorHAnsi"/>
                <w:b/>
                <w:bCs/>
                <w:kern w:val="0"/>
                <w:sz w:val="20"/>
                <w:szCs w:val="20"/>
                <w:lang w:val="pt-PT"/>
                <w14:ligatures w14:val="none"/>
              </w:rPr>
              <w:t>Longitud de onda c</w:t>
            </w:r>
            <w:r>
              <w:rPr>
                <w:rFonts w:eastAsia="Times New Roman" w:cstheme="minorHAnsi"/>
                <w:b/>
                <w:bCs/>
                <w:kern w:val="0"/>
                <w:sz w:val="20"/>
                <w:szCs w:val="20"/>
                <w:lang w:val="pt-PT"/>
                <w14:ligatures w14:val="none"/>
              </w:rPr>
              <w:t>entral</w:t>
            </w:r>
            <w:r w:rsidRPr="00461B00">
              <w:rPr>
                <w:rFonts w:eastAsia="Times New Roman" w:cstheme="minorHAnsi"/>
                <w:b/>
                <w:bCs/>
                <w:kern w:val="0"/>
                <w:sz w:val="20"/>
                <w:szCs w:val="20"/>
                <w:lang w:val="pt-PT"/>
                <w14:ligatures w14:val="none"/>
              </w:rPr>
              <w:br/>
              <w:t>(nm)</w:t>
            </w:r>
          </w:p>
        </w:tc>
        <w:tc>
          <w:tcPr>
            <w:tcW w:w="0" w:type="auto"/>
            <w:shd w:val="clear" w:color="auto" w:fill="BFBFBF" w:themeFill="background1" w:themeFillShade="BF"/>
            <w:hideMark/>
          </w:tcPr>
          <w:p w14:paraId="0F8F406B"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Pr="00FC307B">
              <w:rPr>
                <w:rFonts w:eastAsia="Times New Roman" w:cstheme="minorHAnsi"/>
                <w:b/>
                <w:bCs/>
                <w:kern w:val="0"/>
                <w:sz w:val="20"/>
                <w:szCs w:val="20"/>
                <w14:ligatures w14:val="none"/>
              </w:rPr>
              <w:br/>
              <w:t>(nm)</w:t>
            </w:r>
          </w:p>
        </w:tc>
      </w:tr>
      <w:tr w:rsidR="00DF545B" w:rsidRPr="00FC307B" w14:paraId="40B75ACC" w14:textId="77777777" w:rsidTr="00DF545B">
        <w:tc>
          <w:tcPr>
            <w:tcW w:w="0" w:type="auto"/>
            <w:vMerge w:val="restart"/>
            <w:shd w:val="clear" w:color="auto" w:fill="E7E6E6" w:themeFill="background2"/>
            <w:hideMark/>
          </w:tcPr>
          <w:p w14:paraId="7068684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10</w:t>
            </w:r>
          </w:p>
        </w:tc>
        <w:tc>
          <w:tcPr>
            <w:tcW w:w="0" w:type="auto"/>
            <w:hideMark/>
          </w:tcPr>
          <w:p w14:paraId="707672E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w:t>
            </w:r>
          </w:p>
        </w:tc>
        <w:tc>
          <w:tcPr>
            <w:tcW w:w="0" w:type="auto"/>
            <w:hideMark/>
          </w:tcPr>
          <w:p w14:paraId="0B23818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492.4</w:t>
            </w:r>
          </w:p>
        </w:tc>
        <w:tc>
          <w:tcPr>
            <w:tcW w:w="0" w:type="auto"/>
            <w:hideMark/>
          </w:tcPr>
          <w:p w14:paraId="6C2C0D8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c>
          <w:tcPr>
            <w:tcW w:w="0" w:type="auto"/>
            <w:hideMark/>
          </w:tcPr>
          <w:p w14:paraId="710EC6F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492.1</w:t>
            </w:r>
          </w:p>
        </w:tc>
        <w:tc>
          <w:tcPr>
            <w:tcW w:w="0" w:type="auto"/>
            <w:hideMark/>
          </w:tcPr>
          <w:p w14:paraId="5EF38EB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r>
      <w:tr w:rsidR="00DF545B" w:rsidRPr="00FC307B" w14:paraId="5149C455" w14:textId="77777777" w:rsidTr="00DF545B">
        <w:tc>
          <w:tcPr>
            <w:tcW w:w="0" w:type="auto"/>
            <w:vMerge/>
            <w:shd w:val="clear" w:color="auto" w:fill="E7E6E6" w:themeFill="background2"/>
            <w:hideMark/>
          </w:tcPr>
          <w:p w14:paraId="55232D28"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1884AB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w:t>
            </w:r>
          </w:p>
        </w:tc>
        <w:tc>
          <w:tcPr>
            <w:tcW w:w="0" w:type="auto"/>
            <w:shd w:val="clear" w:color="auto" w:fill="F2F2F2" w:themeFill="background1" w:themeFillShade="F2"/>
            <w:hideMark/>
          </w:tcPr>
          <w:p w14:paraId="24A66F7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559.8</w:t>
            </w:r>
          </w:p>
        </w:tc>
        <w:tc>
          <w:tcPr>
            <w:tcW w:w="0" w:type="auto"/>
            <w:shd w:val="clear" w:color="auto" w:fill="F2F2F2" w:themeFill="background1" w:themeFillShade="F2"/>
            <w:hideMark/>
          </w:tcPr>
          <w:p w14:paraId="200F428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c>
          <w:tcPr>
            <w:tcW w:w="0" w:type="auto"/>
            <w:shd w:val="clear" w:color="auto" w:fill="F2F2F2" w:themeFill="background1" w:themeFillShade="F2"/>
            <w:hideMark/>
          </w:tcPr>
          <w:p w14:paraId="04774EF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559.0</w:t>
            </w:r>
          </w:p>
        </w:tc>
        <w:tc>
          <w:tcPr>
            <w:tcW w:w="0" w:type="auto"/>
            <w:shd w:val="clear" w:color="auto" w:fill="F2F2F2" w:themeFill="background1" w:themeFillShade="F2"/>
            <w:hideMark/>
          </w:tcPr>
          <w:p w14:paraId="701E30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r>
      <w:tr w:rsidR="00DF545B" w:rsidRPr="00FC307B" w14:paraId="0AF13BA8" w14:textId="77777777" w:rsidTr="00DF545B">
        <w:tc>
          <w:tcPr>
            <w:tcW w:w="0" w:type="auto"/>
            <w:vMerge/>
            <w:shd w:val="clear" w:color="auto" w:fill="E7E6E6" w:themeFill="background2"/>
            <w:hideMark/>
          </w:tcPr>
          <w:p w14:paraId="15FDBEBB"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428ADB3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w:t>
            </w:r>
          </w:p>
        </w:tc>
        <w:tc>
          <w:tcPr>
            <w:tcW w:w="0" w:type="auto"/>
            <w:hideMark/>
          </w:tcPr>
          <w:p w14:paraId="640860D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664.6</w:t>
            </w:r>
          </w:p>
        </w:tc>
        <w:tc>
          <w:tcPr>
            <w:tcW w:w="0" w:type="auto"/>
            <w:hideMark/>
          </w:tcPr>
          <w:p w14:paraId="3077D0C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7F903BE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664.9</w:t>
            </w:r>
          </w:p>
        </w:tc>
        <w:tc>
          <w:tcPr>
            <w:tcW w:w="0" w:type="auto"/>
            <w:hideMark/>
          </w:tcPr>
          <w:p w14:paraId="5B55F05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r>
      <w:tr w:rsidR="00DF545B" w:rsidRPr="00FC307B" w14:paraId="6CB8FB42" w14:textId="77777777" w:rsidTr="00DF545B">
        <w:tc>
          <w:tcPr>
            <w:tcW w:w="0" w:type="auto"/>
            <w:vMerge/>
            <w:shd w:val="clear" w:color="auto" w:fill="E7E6E6" w:themeFill="background2"/>
            <w:hideMark/>
          </w:tcPr>
          <w:p w14:paraId="638A428B"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A27B64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w:t>
            </w:r>
          </w:p>
        </w:tc>
        <w:tc>
          <w:tcPr>
            <w:tcW w:w="0" w:type="auto"/>
            <w:shd w:val="clear" w:color="auto" w:fill="F2F2F2" w:themeFill="background1" w:themeFillShade="F2"/>
            <w:hideMark/>
          </w:tcPr>
          <w:p w14:paraId="708864D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832.8</w:t>
            </w:r>
          </w:p>
        </w:tc>
        <w:tc>
          <w:tcPr>
            <w:tcW w:w="0" w:type="auto"/>
            <w:shd w:val="clear" w:color="auto" w:fill="F2F2F2" w:themeFill="background1" w:themeFillShade="F2"/>
            <w:hideMark/>
          </w:tcPr>
          <w:p w14:paraId="3B92261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c>
          <w:tcPr>
            <w:tcW w:w="0" w:type="auto"/>
            <w:shd w:val="clear" w:color="auto" w:fill="F2F2F2" w:themeFill="background1" w:themeFillShade="F2"/>
            <w:hideMark/>
          </w:tcPr>
          <w:p w14:paraId="70CAFB1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832.9</w:t>
            </w:r>
          </w:p>
        </w:tc>
        <w:tc>
          <w:tcPr>
            <w:tcW w:w="0" w:type="auto"/>
            <w:shd w:val="clear" w:color="auto" w:fill="F2F2F2" w:themeFill="background1" w:themeFillShade="F2"/>
            <w:hideMark/>
          </w:tcPr>
          <w:p w14:paraId="360EB16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r>
      <w:tr w:rsidR="00DF545B" w:rsidRPr="00FC307B" w14:paraId="2C105ADE" w14:textId="77777777" w:rsidTr="00DF545B">
        <w:tc>
          <w:tcPr>
            <w:tcW w:w="0" w:type="auto"/>
            <w:vMerge w:val="restart"/>
            <w:shd w:val="clear" w:color="auto" w:fill="E7E6E6" w:themeFill="background2"/>
            <w:hideMark/>
          </w:tcPr>
          <w:p w14:paraId="0F8C055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20</w:t>
            </w:r>
          </w:p>
        </w:tc>
        <w:tc>
          <w:tcPr>
            <w:tcW w:w="0" w:type="auto"/>
            <w:hideMark/>
          </w:tcPr>
          <w:p w14:paraId="09B4D57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w:t>
            </w:r>
          </w:p>
        </w:tc>
        <w:tc>
          <w:tcPr>
            <w:tcW w:w="0" w:type="auto"/>
            <w:hideMark/>
          </w:tcPr>
          <w:p w14:paraId="796DCBF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704.1</w:t>
            </w:r>
          </w:p>
        </w:tc>
        <w:tc>
          <w:tcPr>
            <w:tcW w:w="0" w:type="auto"/>
            <w:hideMark/>
          </w:tcPr>
          <w:p w14:paraId="043669C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hideMark/>
          </w:tcPr>
          <w:p w14:paraId="3684767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703.8</w:t>
            </w:r>
          </w:p>
        </w:tc>
        <w:tc>
          <w:tcPr>
            <w:tcW w:w="0" w:type="auto"/>
            <w:hideMark/>
          </w:tcPr>
          <w:p w14:paraId="12C1B38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w:t>
            </w:r>
          </w:p>
        </w:tc>
      </w:tr>
      <w:tr w:rsidR="00DF545B" w:rsidRPr="00FC307B" w14:paraId="027C94ED" w14:textId="77777777" w:rsidTr="00DF545B">
        <w:tc>
          <w:tcPr>
            <w:tcW w:w="0" w:type="auto"/>
            <w:vMerge/>
            <w:shd w:val="clear" w:color="auto" w:fill="E7E6E6" w:themeFill="background2"/>
            <w:hideMark/>
          </w:tcPr>
          <w:p w14:paraId="0A7ACBEC"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23EDC4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w:t>
            </w:r>
          </w:p>
        </w:tc>
        <w:tc>
          <w:tcPr>
            <w:tcW w:w="0" w:type="auto"/>
            <w:shd w:val="clear" w:color="auto" w:fill="F2F2F2" w:themeFill="background1" w:themeFillShade="F2"/>
            <w:hideMark/>
          </w:tcPr>
          <w:p w14:paraId="73AA4CA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740.5</w:t>
            </w:r>
          </w:p>
        </w:tc>
        <w:tc>
          <w:tcPr>
            <w:tcW w:w="0" w:type="auto"/>
            <w:shd w:val="clear" w:color="auto" w:fill="F2F2F2" w:themeFill="background1" w:themeFillShade="F2"/>
            <w:hideMark/>
          </w:tcPr>
          <w:p w14:paraId="674CD9AC"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shd w:val="clear" w:color="auto" w:fill="F2F2F2" w:themeFill="background1" w:themeFillShade="F2"/>
            <w:hideMark/>
          </w:tcPr>
          <w:p w14:paraId="0A477E5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739.1</w:t>
            </w:r>
          </w:p>
        </w:tc>
        <w:tc>
          <w:tcPr>
            <w:tcW w:w="0" w:type="auto"/>
            <w:shd w:val="clear" w:color="auto" w:fill="F2F2F2" w:themeFill="background1" w:themeFillShade="F2"/>
            <w:hideMark/>
          </w:tcPr>
          <w:p w14:paraId="73C5B34D"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r>
      <w:tr w:rsidR="00DF545B" w:rsidRPr="00FC307B" w14:paraId="0077B214" w14:textId="77777777" w:rsidTr="00DF545B">
        <w:tc>
          <w:tcPr>
            <w:tcW w:w="0" w:type="auto"/>
            <w:vMerge/>
            <w:shd w:val="clear" w:color="auto" w:fill="E7E6E6" w:themeFill="background2"/>
            <w:hideMark/>
          </w:tcPr>
          <w:p w14:paraId="0069F6A2"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7C27509C"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w:t>
            </w:r>
          </w:p>
        </w:tc>
        <w:tc>
          <w:tcPr>
            <w:tcW w:w="0" w:type="auto"/>
            <w:hideMark/>
          </w:tcPr>
          <w:p w14:paraId="0B4C648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782.8</w:t>
            </w:r>
          </w:p>
        </w:tc>
        <w:tc>
          <w:tcPr>
            <w:tcW w:w="0" w:type="auto"/>
            <w:hideMark/>
          </w:tcPr>
          <w:p w14:paraId="0CB891D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hideMark/>
          </w:tcPr>
          <w:p w14:paraId="1FBFAAF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779.7</w:t>
            </w:r>
          </w:p>
        </w:tc>
        <w:tc>
          <w:tcPr>
            <w:tcW w:w="0" w:type="auto"/>
            <w:hideMark/>
          </w:tcPr>
          <w:p w14:paraId="170D9E1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r>
      <w:tr w:rsidR="00DF545B" w:rsidRPr="00FC307B" w14:paraId="28DD4926" w14:textId="77777777" w:rsidTr="00DF545B">
        <w:tc>
          <w:tcPr>
            <w:tcW w:w="0" w:type="auto"/>
            <w:vMerge/>
            <w:shd w:val="clear" w:color="auto" w:fill="E7E6E6" w:themeFill="background2"/>
            <w:hideMark/>
          </w:tcPr>
          <w:p w14:paraId="0AF76031"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F31F0B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8a</w:t>
            </w:r>
          </w:p>
        </w:tc>
        <w:tc>
          <w:tcPr>
            <w:tcW w:w="0" w:type="auto"/>
            <w:shd w:val="clear" w:color="auto" w:fill="F2F2F2" w:themeFill="background1" w:themeFillShade="F2"/>
            <w:hideMark/>
          </w:tcPr>
          <w:p w14:paraId="49EDB68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864.7</w:t>
            </w:r>
          </w:p>
        </w:tc>
        <w:tc>
          <w:tcPr>
            <w:tcW w:w="0" w:type="auto"/>
            <w:shd w:val="clear" w:color="auto" w:fill="F2F2F2" w:themeFill="background1" w:themeFillShade="F2"/>
            <w:hideMark/>
          </w:tcPr>
          <w:p w14:paraId="3F8020D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shd w:val="clear" w:color="auto" w:fill="F2F2F2" w:themeFill="background1" w:themeFillShade="F2"/>
            <w:hideMark/>
          </w:tcPr>
          <w:p w14:paraId="317818F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864.0</w:t>
            </w:r>
          </w:p>
        </w:tc>
        <w:tc>
          <w:tcPr>
            <w:tcW w:w="0" w:type="auto"/>
            <w:shd w:val="clear" w:color="auto" w:fill="F2F2F2" w:themeFill="background1" w:themeFillShade="F2"/>
            <w:hideMark/>
          </w:tcPr>
          <w:p w14:paraId="6761AAA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w:t>
            </w:r>
          </w:p>
        </w:tc>
      </w:tr>
      <w:tr w:rsidR="00DF545B" w:rsidRPr="00FC307B" w14:paraId="755DE50C" w14:textId="77777777" w:rsidTr="00DF545B">
        <w:tc>
          <w:tcPr>
            <w:tcW w:w="0" w:type="auto"/>
            <w:vMerge/>
            <w:shd w:val="clear" w:color="auto" w:fill="E7E6E6" w:themeFill="background2"/>
            <w:hideMark/>
          </w:tcPr>
          <w:p w14:paraId="4C4C0747"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1BC00BC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11</w:t>
            </w:r>
          </w:p>
        </w:tc>
        <w:tc>
          <w:tcPr>
            <w:tcW w:w="0" w:type="auto"/>
            <w:hideMark/>
          </w:tcPr>
          <w:p w14:paraId="3190BB1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1613.7</w:t>
            </w:r>
          </w:p>
        </w:tc>
        <w:tc>
          <w:tcPr>
            <w:tcW w:w="0" w:type="auto"/>
            <w:hideMark/>
          </w:tcPr>
          <w:p w14:paraId="18664D7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91</w:t>
            </w:r>
          </w:p>
        </w:tc>
        <w:tc>
          <w:tcPr>
            <w:tcW w:w="0" w:type="auto"/>
            <w:hideMark/>
          </w:tcPr>
          <w:p w14:paraId="27B71F4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1610.4</w:t>
            </w:r>
          </w:p>
        </w:tc>
        <w:tc>
          <w:tcPr>
            <w:tcW w:w="0" w:type="auto"/>
            <w:hideMark/>
          </w:tcPr>
          <w:p w14:paraId="3737DE74"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w:t>
            </w:r>
          </w:p>
        </w:tc>
      </w:tr>
      <w:tr w:rsidR="00DF545B" w:rsidRPr="00FC307B" w14:paraId="786780E5" w14:textId="77777777" w:rsidTr="00DF545B">
        <w:tc>
          <w:tcPr>
            <w:tcW w:w="0" w:type="auto"/>
            <w:vMerge/>
            <w:shd w:val="clear" w:color="auto" w:fill="E7E6E6" w:themeFill="background2"/>
            <w:hideMark/>
          </w:tcPr>
          <w:p w14:paraId="2E29068E"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76ED3F8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12</w:t>
            </w:r>
          </w:p>
        </w:tc>
        <w:tc>
          <w:tcPr>
            <w:tcW w:w="0" w:type="auto"/>
            <w:shd w:val="clear" w:color="auto" w:fill="F2F2F2" w:themeFill="background1" w:themeFillShade="F2"/>
            <w:hideMark/>
          </w:tcPr>
          <w:p w14:paraId="06AB75B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2202.4</w:t>
            </w:r>
          </w:p>
        </w:tc>
        <w:tc>
          <w:tcPr>
            <w:tcW w:w="0" w:type="auto"/>
            <w:shd w:val="clear" w:color="auto" w:fill="F2F2F2" w:themeFill="background1" w:themeFillShade="F2"/>
            <w:hideMark/>
          </w:tcPr>
          <w:p w14:paraId="7ACEB1C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175</w:t>
            </w:r>
          </w:p>
        </w:tc>
        <w:tc>
          <w:tcPr>
            <w:tcW w:w="0" w:type="auto"/>
            <w:shd w:val="clear" w:color="auto" w:fill="F2F2F2" w:themeFill="background1" w:themeFillShade="F2"/>
            <w:hideMark/>
          </w:tcPr>
          <w:p w14:paraId="6687457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2185.7</w:t>
            </w:r>
          </w:p>
        </w:tc>
        <w:tc>
          <w:tcPr>
            <w:tcW w:w="0" w:type="auto"/>
            <w:shd w:val="clear" w:color="auto" w:fill="F2F2F2" w:themeFill="background1" w:themeFillShade="F2"/>
            <w:hideMark/>
          </w:tcPr>
          <w:p w14:paraId="6E817B6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185</w:t>
            </w:r>
          </w:p>
        </w:tc>
      </w:tr>
      <w:tr w:rsidR="00DF545B" w:rsidRPr="00FC307B" w14:paraId="21F7ABD4" w14:textId="77777777" w:rsidTr="00DF545B">
        <w:tc>
          <w:tcPr>
            <w:tcW w:w="0" w:type="auto"/>
            <w:vMerge w:val="restart"/>
            <w:shd w:val="clear" w:color="auto" w:fill="E7E6E6" w:themeFill="background2"/>
            <w:hideMark/>
          </w:tcPr>
          <w:p w14:paraId="35C8BBD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60</w:t>
            </w:r>
          </w:p>
        </w:tc>
        <w:tc>
          <w:tcPr>
            <w:tcW w:w="0" w:type="auto"/>
            <w:hideMark/>
          </w:tcPr>
          <w:p w14:paraId="70DA06A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w:t>
            </w:r>
          </w:p>
        </w:tc>
        <w:tc>
          <w:tcPr>
            <w:tcW w:w="0" w:type="auto"/>
            <w:hideMark/>
          </w:tcPr>
          <w:p w14:paraId="773F458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442.7</w:t>
            </w:r>
          </w:p>
        </w:tc>
        <w:tc>
          <w:tcPr>
            <w:tcW w:w="0" w:type="auto"/>
            <w:hideMark/>
          </w:tcPr>
          <w:p w14:paraId="515B6A3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hideMark/>
          </w:tcPr>
          <w:p w14:paraId="3B06AAE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442.2</w:t>
            </w:r>
          </w:p>
        </w:tc>
        <w:tc>
          <w:tcPr>
            <w:tcW w:w="0" w:type="auto"/>
            <w:hideMark/>
          </w:tcPr>
          <w:p w14:paraId="09D7417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DF545B" w:rsidRPr="00FC307B" w14:paraId="16F43C9C" w14:textId="77777777" w:rsidTr="00DF545B">
        <w:tc>
          <w:tcPr>
            <w:tcW w:w="0" w:type="auto"/>
            <w:vMerge/>
            <w:shd w:val="clear" w:color="auto" w:fill="E7E6E6" w:themeFill="background2"/>
            <w:hideMark/>
          </w:tcPr>
          <w:p w14:paraId="3587BAEF"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331B314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w:t>
            </w:r>
          </w:p>
        </w:tc>
        <w:tc>
          <w:tcPr>
            <w:tcW w:w="0" w:type="auto"/>
            <w:shd w:val="clear" w:color="auto" w:fill="F2F2F2" w:themeFill="background1" w:themeFillShade="F2"/>
            <w:hideMark/>
          </w:tcPr>
          <w:p w14:paraId="353E2B1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945.1</w:t>
            </w:r>
          </w:p>
        </w:tc>
        <w:tc>
          <w:tcPr>
            <w:tcW w:w="0" w:type="auto"/>
            <w:shd w:val="clear" w:color="auto" w:fill="F2F2F2" w:themeFill="background1" w:themeFillShade="F2"/>
            <w:hideMark/>
          </w:tcPr>
          <w:p w14:paraId="2D07D0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shd w:val="clear" w:color="auto" w:fill="F2F2F2" w:themeFill="background1" w:themeFillShade="F2"/>
            <w:hideMark/>
          </w:tcPr>
          <w:p w14:paraId="1FE89C1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943.2</w:t>
            </w:r>
          </w:p>
        </w:tc>
        <w:tc>
          <w:tcPr>
            <w:tcW w:w="0" w:type="auto"/>
            <w:shd w:val="clear" w:color="auto" w:fill="F2F2F2" w:themeFill="background1" w:themeFillShade="F2"/>
            <w:hideMark/>
          </w:tcPr>
          <w:p w14:paraId="39B95B6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DF545B" w:rsidRPr="00FC307B" w14:paraId="27F19837" w14:textId="77777777" w:rsidTr="00DF545B">
        <w:tc>
          <w:tcPr>
            <w:tcW w:w="0" w:type="auto"/>
            <w:vMerge/>
            <w:shd w:val="clear" w:color="auto" w:fill="E7E6E6" w:themeFill="background2"/>
            <w:hideMark/>
          </w:tcPr>
          <w:p w14:paraId="32C5FD5F"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7095F10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w:t>
            </w:r>
          </w:p>
        </w:tc>
        <w:tc>
          <w:tcPr>
            <w:tcW w:w="0" w:type="auto"/>
            <w:hideMark/>
          </w:tcPr>
          <w:p w14:paraId="434CEA1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1373.5</w:t>
            </w:r>
          </w:p>
        </w:tc>
        <w:tc>
          <w:tcPr>
            <w:tcW w:w="0" w:type="auto"/>
            <w:hideMark/>
          </w:tcPr>
          <w:p w14:paraId="78BC7B7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71DA917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1376.9</w:t>
            </w:r>
          </w:p>
        </w:tc>
        <w:tc>
          <w:tcPr>
            <w:tcW w:w="0" w:type="auto"/>
            <w:hideMark/>
          </w:tcPr>
          <w:p w14:paraId="690CB7BC" w14:textId="77777777" w:rsidR="00DF545B" w:rsidRPr="00FC307B" w:rsidRDefault="00DF545B" w:rsidP="00DF545B">
            <w:pPr>
              <w:keepNext/>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30</w:t>
            </w:r>
          </w:p>
        </w:tc>
      </w:tr>
    </w:tbl>
    <w:p w14:paraId="3257492F" w14:textId="69C3FF96" w:rsidR="00DF545B" w:rsidRPr="00865D35" w:rsidRDefault="00DF545B" w:rsidP="00682C60">
      <w:pPr>
        <w:pStyle w:val="Descripcin"/>
        <w:framePr w:w="9054" w:h="284" w:hRule="exact" w:hSpace="141" w:wrap="around" w:vAnchor="text" w:hAnchor="page" w:x="1420" w:y="9346"/>
        <w:jc w:val="both"/>
        <w:rPr>
          <w:color w:val="auto"/>
          <w:sz w:val="20"/>
          <w:szCs w:val="20"/>
        </w:rPr>
      </w:pPr>
      <w:r w:rsidRPr="00865D35">
        <w:rPr>
          <w:color w:val="auto"/>
          <w:sz w:val="20"/>
          <w:szCs w:val="20"/>
        </w:rPr>
        <w:t xml:space="preserve">Tabla </w:t>
      </w:r>
      <w:r w:rsidRPr="00865D35">
        <w:rPr>
          <w:color w:val="auto"/>
          <w:sz w:val="20"/>
          <w:szCs w:val="20"/>
        </w:rPr>
        <w:fldChar w:fldCharType="begin"/>
      </w:r>
      <w:r w:rsidRPr="00865D35">
        <w:rPr>
          <w:color w:val="auto"/>
          <w:sz w:val="20"/>
          <w:szCs w:val="20"/>
        </w:rPr>
        <w:instrText xml:space="preserve"> SEQ Tabla \* ARABIC </w:instrText>
      </w:r>
      <w:r w:rsidRPr="00865D35">
        <w:rPr>
          <w:color w:val="auto"/>
          <w:sz w:val="20"/>
          <w:szCs w:val="20"/>
        </w:rPr>
        <w:fldChar w:fldCharType="separate"/>
      </w:r>
      <w:r w:rsidR="00A36A2E">
        <w:rPr>
          <w:noProof/>
          <w:color w:val="auto"/>
          <w:sz w:val="20"/>
          <w:szCs w:val="20"/>
        </w:rPr>
        <w:t>1</w:t>
      </w:r>
      <w:r w:rsidRPr="00865D35">
        <w:rPr>
          <w:color w:val="auto"/>
          <w:sz w:val="20"/>
          <w:szCs w:val="20"/>
        </w:rPr>
        <w:fldChar w:fldCharType="end"/>
      </w:r>
      <w:r w:rsidRPr="00865D35">
        <w:rPr>
          <w:color w:val="auto"/>
          <w:sz w:val="20"/>
          <w:szCs w:val="20"/>
        </w:rPr>
        <w:t>: Bandas espectrales de SENTINEL-2 con sus características correspondientes.</w:t>
      </w:r>
    </w:p>
    <w:p w14:paraId="2A7AC2ED" w14:textId="371D2049" w:rsidR="00244135" w:rsidRDefault="00DF545B" w:rsidP="00847657">
      <w:pPr>
        <w:spacing w:line="276" w:lineRule="auto"/>
        <w:jc w:val="both"/>
      </w:pPr>
      <w:r>
        <w:rPr>
          <w:noProof/>
        </w:rPr>
        <w:drawing>
          <wp:anchor distT="0" distB="0" distL="114300" distR="114300" simplePos="0" relativeHeight="250899456" behindDoc="0" locked="0" layoutInCell="1" allowOverlap="1" wp14:anchorId="1A6D244E" wp14:editId="1FB21EE5">
            <wp:simplePos x="0" y="0"/>
            <wp:positionH relativeFrom="margin">
              <wp:posOffset>3416300</wp:posOffset>
            </wp:positionH>
            <wp:positionV relativeFrom="paragraph">
              <wp:posOffset>34290</wp:posOffset>
            </wp:positionV>
            <wp:extent cx="2339340" cy="1822450"/>
            <wp:effectExtent l="0" t="0" r="3810" b="6350"/>
            <wp:wrapSquare wrapText="bothSides"/>
            <wp:docPr id="139645914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9340" cy="18224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08832" behindDoc="0" locked="0" layoutInCell="1" allowOverlap="1" wp14:anchorId="46A91744" wp14:editId="415DCF69">
                <wp:simplePos x="0" y="0"/>
                <wp:positionH relativeFrom="margin">
                  <wp:posOffset>3416300</wp:posOffset>
                </wp:positionH>
                <wp:positionV relativeFrom="paragraph">
                  <wp:posOffset>1915910</wp:posOffset>
                </wp:positionV>
                <wp:extent cx="2339340" cy="332105"/>
                <wp:effectExtent l="0" t="0" r="3810" b="0"/>
                <wp:wrapSquare wrapText="bothSides"/>
                <wp:docPr id="2085841952" name="Cuadro de texto 1"/>
                <wp:cNvGraphicFramePr/>
                <a:graphic xmlns:a="http://schemas.openxmlformats.org/drawingml/2006/main">
                  <a:graphicData uri="http://schemas.microsoft.com/office/word/2010/wordprocessingShape">
                    <wps:wsp>
                      <wps:cNvSpPr txBox="1"/>
                      <wps:spPr>
                        <a:xfrm>
                          <a:off x="0" y="0"/>
                          <a:ext cx="2339340" cy="332105"/>
                        </a:xfrm>
                        <a:prstGeom prst="rect">
                          <a:avLst/>
                        </a:prstGeom>
                        <a:solidFill>
                          <a:prstClr val="white"/>
                        </a:solidFill>
                        <a:ln>
                          <a:noFill/>
                        </a:ln>
                      </wps:spPr>
                      <wps:txbx>
                        <w:txbxContent>
                          <w:p w14:paraId="79BF4A5B" w14:textId="1836AEDA" w:rsidR="001C1399" w:rsidRPr="00865D35" w:rsidRDefault="001C1399"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7</w:t>
                            </w:r>
                            <w:r w:rsidRPr="00865D35">
                              <w:rPr>
                                <w:color w:val="auto"/>
                                <w:sz w:val="20"/>
                                <w:szCs w:val="20"/>
                              </w:rPr>
                              <w:fldChar w:fldCharType="end"/>
                            </w:r>
                            <w:r w:rsidRPr="00865D35">
                              <w:rPr>
                                <w:color w:val="auto"/>
                                <w:sz w:val="20"/>
                                <w:szCs w:val="20"/>
                              </w:rPr>
                              <w:t>: Detectores del conjunto de plano focal escalonados en dos filas horizontales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91744" id="_x0000_s1034" type="#_x0000_t202" style="position:absolute;left:0;text-align:left;margin-left:269pt;margin-top:150.85pt;width:184.2pt;height:26.15pt;z-index:25240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" stroked="f">
                <v:textbox inset="0,0,0,0">
                  <w:txbxContent>
                    <w:p w14:paraId="79BF4A5B" w14:textId="1836AEDA" w:rsidR="001C1399" w:rsidRPr="00865D35" w:rsidRDefault="001C1399"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7</w:t>
                      </w:r>
                      <w:r w:rsidRPr="00865D35">
                        <w:rPr>
                          <w:color w:val="auto"/>
                          <w:sz w:val="20"/>
                          <w:szCs w:val="20"/>
                        </w:rPr>
                        <w:fldChar w:fldCharType="end"/>
                      </w:r>
                      <w:r w:rsidRPr="00865D35">
                        <w:rPr>
                          <w:color w:val="auto"/>
                          <w:sz w:val="20"/>
                          <w:szCs w:val="20"/>
                        </w:rPr>
                        <w:t>: Detectores del conjunto de plano focal escalonados en dos filas horizontales</w:t>
                      </w:r>
                    </w:p>
                  </w:txbxContent>
                </v:textbox>
                <w10:wrap type="square" anchorx="margin"/>
              </v:shape>
            </w:pict>
          </mc:Fallback>
        </mc:AlternateContent>
      </w:r>
      <w:r w:rsidR="00847657" w:rsidRPr="00847657">
        <w:t>El instrumento multiespectral (MSI) utiliza un sensor con el concepto de "escoba de empuje" (“push broom”) que consiste en recopilar filas de imágenes a lo largo de la franja orbital y utilizar el movimiento de avance de la nave espacial a lo largo de la trayectoria de la órbita para añadir nuevas filas a su adquisición. La luz reflejada hacia el instrumento MSI desde la Tierra y su atmósfera es recogida por un telescopio de tres espejos (M1, M2 y M3) y enfocada, mediante un divisor de haces, hacia dos conjuntos de plano focal (FPA): uno para las diez longitudes de onda visible e infrarrojo cercano (VNIR) y otro para las tres longitudes de infrarrojos de onda corta (SWIR). Ambos</w:t>
      </w:r>
      <w:r w:rsidR="00952938">
        <w:t xml:space="preserve"> </w:t>
      </w:r>
      <w:r w:rsidR="00847657" w:rsidRPr="00847657">
        <w:t>FPAs están compuestos por 12 detectores escalonados en dos filas horizontales</w:t>
      </w:r>
      <w:r w:rsidR="008A6ADA">
        <w:t xml:space="preserve"> </w:t>
      </w:r>
      <w:r w:rsidR="00847657" w:rsidRPr="00847657">
        <w:t>(figura)</w:t>
      </w:r>
      <w:r w:rsidR="008A6ADA">
        <w:t xml:space="preserve">. </w:t>
      </w:r>
      <w:r w:rsidR="00847657" w:rsidRPr="00847657">
        <w:t>La separación de las bandas electromagnéticas individuales VNIR y SWIR se consigue mediante filtros de banda superpuestos a los detectores</w:t>
      </w:r>
      <w:r w:rsidR="00B04352">
        <w:t xml:space="preserve"> </w:t>
      </w:r>
      <w:r w:rsidR="00B04352">
        <w:fldChar w:fldCharType="begin"/>
      </w:r>
      <w:r w:rsidR="00B04352">
        <w:instrText xml:space="preserve"> ADDIN ZOTERO_ITEM CSL_CITATION {"citationID":"i3bTG7VD","properties":{"formattedCitation":"(\\uc0\\u171{}Sentinel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B04352">
        <w:fldChar w:fldCharType="separate"/>
      </w:r>
      <w:r w:rsidR="00B04352" w:rsidRPr="00B04352">
        <w:rPr>
          <w:rFonts w:ascii="Calibri" w:hAnsi="Calibri" w:cs="Calibri"/>
          <w:kern w:val="0"/>
          <w:szCs w:val="24"/>
        </w:rPr>
        <w:t>(«Sentinel -2 User Handbook» 2013)</w:t>
      </w:r>
      <w:r w:rsidR="00B04352">
        <w:fldChar w:fldCharType="end"/>
      </w:r>
      <w:r w:rsidR="00847657" w:rsidRPr="00847657">
        <w:t>.</w:t>
      </w:r>
      <w:r w:rsidR="008E5BF8">
        <w:t xml:space="preserve"> </w:t>
      </w:r>
    </w:p>
    <w:p w14:paraId="33899243" w14:textId="50945722" w:rsidR="00FC307B" w:rsidRPr="003672DB" w:rsidRDefault="00847657" w:rsidP="00847657">
      <w:pPr>
        <w:spacing w:line="276" w:lineRule="auto"/>
        <w:jc w:val="both"/>
      </w:pPr>
      <w:r w:rsidRPr="00847657">
        <w:t>Mediante SENTINEL-2 hemos obtenido 4 índices diferentes derivados de medidas multiespectrales realizadas por el satélite: NDVI, EVI, LSWI y NDWI.</w:t>
      </w:r>
      <w:r w:rsidR="00B92EAD">
        <w:t xml:space="preserve"> Estos índices s</w:t>
      </w:r>
      <w:r w:rsidR="00510604">
        <w:t>on fruto de la</w:t>
      </w:r>
      <w:r w:rsidR="00B92EAD">
        <w:t xml:space="preserve"> combinación de </w:t>
      </w:r>
      <w:r w:rsidR="00510604">
        <w:t xml:space="preserve"> las diferentes </w:t>
      </w:r>
      <w:r w:rsidR="00B92EAD">
        <w:t>bandas espectrales que SENTINEL-2 es capaz de muestrear</w:t>
      </w:r>
      <w:r w:rsidR="00510604">
        <w:t xml:space="preserve">, estas se pueden observar en la tabla </w:t>
      </w:r>
      <w:r w:rsidR="00142D75">
        <w:t>1</w:t>
      </w:r>
      <w:r w:rsidR="00510604">
        <w:t>, con sus</w:t>
      </w:r>
      <w:r w:rsidR="00FC307B">
        <w:t xml:space="preserve"> respectivas características.</w:t>
      </w:r>
    </w:p>
    <w:p w14:paraId="45BF38F5" w14:textId="09461FD1" w:rsidR="00847657" w:rsidRPr="00847657" w:rsidRDefault="00847657" w:rsidP="00847657">
      <w:pPr>
        <w:spacing w:line="276" w:lineRule="auto"/>
        <w:jc w:val="both"/>
        <w:rPr>
          <w:u w:val="single"/>
        </w:rPr>
      </w:pPr>
      <w:r w:rsidRPr="00847657">
        <w:rPr>
          <w:u w:val="single"/>
        </w:rPr>
        <w:t>NDVI</w:t>
      </w:r>
    </w:p>
    <w:p w14:paraId="53F8EF97" w14:textId="6FD6A952" w:rsidR="00847657" w:rsidRPr="00847657" w:rsidRDefault="001A6475" w:rsidP="00847657">
      <w:pPr>
        <w:spacing w:line="276" w:lineRule="auto"/>
        <w:jc w:val="both"/>
      </w:pPr>
      <w:r w:rsidRPr="00847657">
        <w:t xml:space="preserve">El índice de vegetación de diferencia normalizada (NDVI, en inglés) es un índice usado para estimar la cantidad, calidad y desarrollo de la vegetación. Los índices de vegetación son combinaciones de bandas espectrales, cuya función es realzar la contribución de la vegetación en función de </w:t>
      </w:r>
      <w:r>
        <w:t>su</w:t>
      </w:r>
      <w:r w:rsidRPr="00847657">
        <w:t xml:space="preserve"> respuesta espectral y atenuar la de otros factores como suelo, iluminación </w:t>
      </w:r>
      <w:r>
        <w:t>y</w:t>
      </w:r>
      <w:r w:rsidRPr="00847657">
        <w:t>/o atmósfera</w:t>
      </w:r>
      <w:r>
        <w:t xml:space="preserve"> </w:t>
      </w:r>
      <w:r w:rsidR="00B04352">
        <w:fldChar w:fldCharType="begin"/>
      </w:r>
      <w:r w:rsidR="00B04352">
        <w:instrText xml:space="preserve"> ADDIN ZOTERO_ITEM CSL_CITATION {"citationID":"GHkHnRYJ","properties":{"formattedCitation":"(Goward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(Goward et al. 1991)</w:t>
      </w:r>
      <w:r w:rsidR="00B04352">
        <w:fldChar w:fldCharType="end"/>
      </w:r>
      <w:r w:rsidR="00847657" w:rsidRPr="00847657">
        <w:t>.</w:t>
      </w:r>
    </w:p>
    <w:p w14:paraId="100C4382" w14:textId="507B79E6" w:rsidR="00847657" w:rsidRPr="00847657" w:rsidRDefault="001A6475" w:rsidP="00847657">
      <w:pPr>
        <w:spacing w:line="276" w:lineRule="auto"/>
        <w:jc w:val="both"/>
      </w:pPr>
      <w:r w:rsidRPr="00847657">
        <w:t>Todos los organismos fotosintéticos contienen uno o más pigmentos capaces de absorber la radiación visible que iniciaría las reacciones fotoquímicas y fotosintéticas. Dos bandas del espectro, la azul  y la roja</w:t>
      </w:r>
      <w:r w:rsidR="006506FD">
        <w:t>,</w:t>
      </w:r>
      <w:r w:rsidRPr="00847657">
        <w:t xml:space="preserve"> muestran la cantidad de energía absorbida por las plantas; en contraste, la banda del infrarrojo cercano (región invisible para el ojo humano) </w:t>
      </w:r>
      <w:r>
        <w:t>es reflejada por estos organismos</w:t>
      </w:r>
      <w:r w:rsidRPr="00847657">
        <w:t xml:space="preserve">. La mayor absorción del rojo y azul, junto con la fuerte reflexión del infrarrojo cercano es la diferencia espectral de la respuesta de toda la vegetación, y </w:t>
      </w:r>
      <w:r>
        <w:t>se ha</w:t>
      </w:r>
      <w:r w:rsidRPr="00847657">
        <w:t xml:space="preserve"> usado durante mucho tiempo como forma de diferenciación de las superficies con y sin vegetación</w:t>
      </w:r>
      <w:r>
        <w:t xml:space="preserve"> </w:t>
      </w:r>
      <w:r w:rsidR="00B04352">
        <w:fldChar w:fldCharType="begin"/>
      </w:r>
      <w:r w:rsidR="00B04352">
        <w:instrText xml:space="preserve"> ADDIN ZOTERO_ITEM CSL_CITATION {"citationID":"VJkmKK4l","properties":{"formattedCitation":"(Goward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(Goward et al. 1991)</w:t>
      </w:r>
      <w:r w:rsidR="00B04352">
        <w:fldChar w:fldCharType="end"/>
      </w:r>
      <w:r w:rsidR="00B04352">
        <w:t>.</w:t>
      </w:r>
    </w:p>
    <w:p w14:paraId="418688ED" w14:textId="7340C224" w:rsidR="00847657" w:rsidRDefault="00847657" w:rsidP="00847657">
      <w:pPr>
        <w:spacing w:line="276" w:lineRule="auto"/>
        <w:jc w:val="both"/>
      </w:pPr>
      <w:r w:rsidRPr="00847657">
        <w:t xml:space="preserve">La vegetación verde y vigorosa refleja mucho menos en la banda visible roja (banda </w:t>
      </w:r>
      <w:r w:rsidR="0049718A">
        <w:t>4</w:t>
      </w:r>
      <w:r w:rsidRPr="00847657">
        <w:t xml:space="preserve">), región de absorción de la clorofila, que en la banda cercana infrarroja (banda </w:t>
      </w:r>
      <w:r w:rsidR="00BB429B">
        <w:t>8</w:t>
      </w:r>
      <w:r w:rsidRPr="00847657">
        <w:t xml:space="preserve">), región de alta reflectancia del componente celulósico. Cuando la vegetación sufre stress, los valores de la banda </w:t>
      </w:r>
      <w:r w:rsidR="00BB429B">
        <w:t>4</w:t>
      </w:r>
      <w:r w:rsidRPr="00847657">
        <w:t xml:space="preserve"> aumentan y los de la banda </w:t>
      </w:r>
      <w:r w:rsidR="00BB429B">
        <w:t>8</w:t>
      </w:r>
      <w:r w:rsidRPr="00847657">
        <w:t xml:space="preserve"> decrecen. Estas propiedades llevaron a definir varios índices de vegetación basados en operaciones algebraicas entre las bandas </w:t>
      </w:r>
      <w:r w:rsidR="00BB429B">
        <w:t>4</w:t>
      </w:r>
      <w:r w:rsidRPr="00847657">
        <w:t xml:space="preserve"> y </w:t>
      </w:r>
      <w:r w:rsidR="00BB429B">
        <w:t>8</w:t>
      </w:r>
      <w:r w:rsidRPr="00847657">
        <w:t xml:space="preserve">. Uno de los </w:t>
      </w:r>
      <w:r w:rsidR="00BB429B">
        <w:t>índices</w:t>
      </w:r>
      <w:r w:rsidRPr="00847657">
        <w:t xml:space="preserve"> más conocidos es el del llamado Índice Diferencial de Vegetación Normalizado (NDVI) que se define como: </w:t>
      </w:r>
    </w:p>
    <w:p w14:paraId="11C7F273" w14:textId="5E0416B4" w:rsidR="00F36B59" w:rsidRDefault="00F36B59" w:rsidP="00847657">
      <w:pPr>
        <w:spacing w:line="276" w:lineRule="auto"/>
        <w:jc w:val="both"/>
      </w:pPr>
      <w:r w:rsidRPr="00847657">
        <w:t>NDVI = (</w:t>
      </w:r>
      <w:r w:rsidR="0000613B">
        <w:t>NIR</w:t>
      </w:r>
      <w:r w:rsidRPr="00847657">
        <w:t xml:space="preserve"> – </w:t>
      </w:r>
      <w:r w:rsidR="0000613B">
        <w:t>Rojo</w:t>
      </w:r>
      <w:r w:rsidRPr="00847657">
        <w:t>)/(</w:t>
      </w:r>
      <w:r w:rsidR="0000613B">
        <w:t>NIR</w:t>
      </w:r>
      <w:r w:rsidRPr="00847657">
        <w:t xml:space="preserve"> + </w:t>
      </w:r>
      <w:r w:rsidR="0000613B">
        <w:t>Rojo</w:t>
      </w:r>
      <w:r w:rsidRPr="00847657">
        <w:t>).</w:t>
      </w:r>
    </w:p>
    <w:p w14:paraId="2F61175D" w14:textId="3057BC1C" w:rsidR="00F36B59" w:rsidRPr="00847657" w:rsidRDefault="00F36B59" w:rsidP="00847657">
      <w:pPr>
        <w:spacing w:line="276" w:lineRule="auto"/>
        <w:jc w:val="both"/>
      </w:pPr>
      <w:r>
        <w:t>En el caso de S</w:t>
      </w:r>
      <w:r w:rsidR="004A1A3B">
        <w:t>ENTINEL</w:t>
      </w:r>
      <w:r>
        <w:t>-2:</w:t>
      </w:r>
    </w:p>
    <w:p w14:paraId="613FB680" w14:textId="5FD2A4E3" w:rsidR="00847657" w:rsidRPr="00847657" w:rsidRDefault="00847657" w:rsidP="00847657">
      <w:pPr>
        <w:spacing w:line="276" w:lineRule="auto"/>
        <w:jc w:val="both"/>
      </w:pPr>
      <w:r w:rsidRPr="00847657">
        <w:t>NDVI = (</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p>
    <w:p w14:paraId="64493480" w14:textId="10028FEB" w:rsidR="00847657" w:rsidRPr="00847657" w:rsidRDefault="00847657" w:rsidP="00847657">
      <w:pPr>
        <w:spacing w:line="276" w:lineRule="auto"/>
        <w:jc w:val="both"/>
      </w:pPr>
      <w:r w:rsidRPr="00847657">
        <w:t xml:space="preserve">El intervalo de valores obtenido del NDVI, varía entre (-1) y el (+1). Sólo los valores positivos corresponden a zonas de vegetación. Los valores negativos, generados por una mayor reflectancia en el visible que en el infrarrojo, pertenecen a nubes, nieve, agua, zonas de suelo desnudo y rocas.  </w:t>
      </w:r>
    </w:p>
    <w:p w14:paraId="676FF0D5" w14:textId="2F55E6BA" w:rsidR="00847657" w:rsidRPr="00847657" w:rsidRDefault="00847657" w:rsidP="00847657">
      <w:pPr>
        <w:spacing w:line="276" w:lineRule="auto"/>
        <w:jc w:val="both"/>
        <w:rPr>
          <w:u w:val="single"/>
        </w:rPr>
      </w:pPr>
      <w:r w:rsidRPr="00847657">
        <w:rPr>
          <w:u w:val="single"/>
        </w:rPr>
        <w:t>EVI</w:t>
      </w:r>
    </w:p>
    <w:p w14:paraId="4C770F84" w14:textId="6001E79C" w:rsidR="00847657" w:rsidRPr="00847657" w:rsidRDefault="00847657" w:rsidP="00847657">
      <w:pPr>
        <w:spacing w:line="276" w:lineRule="auto"/>
        <w:jc w:val="both"/>
      </w:pPr>
      <w:r w:rsidRPr="00847657">
        <w:t>El índice de vegetación mejorado (EVI, en inglés)</w:t>
      </w:r>
      <w:r w:rsidR="00F0436F">
        <w:t xml:space="preserve"> </w:t>
      </w:r>
      <w:r w:rsidRPr="00847657">
        <w:t>es similar al índice de vegetación de diferencia normalizada (NDVI) y puede utilizarse para cuantificar el verdor de la vegetación. Sin embargo, el EVI corrige algunas condiciones atmosféricas y el ruido de fondo del conjunto de copas de los árboles y es más sensible en zonas con vegetación densa</w:t>
      </w:r>
      <w:r w:rsidR="001038FD">
        <w:t xml:space="preserve"> </w:t>
      </w:r>
      <w:r w:rsidR="001038FD">
        <w:fldChar w:fldCharType="begin"/>
      </w:r>
      <w:r w:rsidR="001038FD">
        <w:instrText xml:space="preserve"> ADDIN ZOTERO_ITEM CSL_CITATION {"citationID":"fqwpvu5f","properties":{"formattedCitation":"(Huete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 El EVI se define como:</w:t>
      </w:r>
    </w:p>
    <w:p w14:paraId="0E9B29A0" w14:textId="5024AD1A" w:rsidR="00847657" w:rsidRDefault="00847657" w:rsidP="00847657">
      <w:pPr>
        <w:spacing w:line="276" w:lineRule="auto"/>
        <w:jc w:val="both"/>
      </w:pPr>
      <w:r w:rsidRPr="00847657">
        <w:t>EVI = G*(NIR-R</w:t>
      </w:r>
      <w:r w:rsidR="0000613B">
        <w:t>ojo</w:t>
      </w:r>
      <w:r w:rsidRPr="00847657">
        <w:t xml:space="preserve">)/(NIR + C1 * </w:t>
      </w:r>
      <w:r w:rsidR="001D5715">
        <w:t>Rojo</w:t>
      </w:r>
      <w:r w:rsidRPr="00847657">
        <w:t xml:space="preserve"> – C2 * </w:t>
      </w:r>
      <w:r w:rsidR="001D5715">
        <w:t>Azul</w:t>
      </w:r>
      <w:r w:rsidRPr="00847657">
        <w:t xml:space="preserve"> + L)</w:t>
      </w:r>
    </w:p>
    <w:p w14:paraId="4AD19E23" w14:textId="22079D34" w:rsidR="006E5670" w:rsidRDefault="006E5670" w:rsidP="00847657">
      <w:pPr>
        <w:spacing w:line="276" w:lineRule="auto"/>
        <w:jc w:val="both"/>
      </w:pPr>
      <w:r>
        <w:t>En el caso de SENTINEL-2 es</w:t>
      </w:r>
      <w:r w:rsidR="00914D7F">
        <w:t>:</w:t>
      </w:r>
    </w:p>
    <w:p w14:paraId="785A3957" w14:textId="1854AA41" w:rsidR="00914D7F" w:rsidRPr="00847657" w:rsidRDefault="00914D7F" w:rsidP="00847657">
      <w:pPr>
        <w:spacing w:line="276" w:lineRule="auto"/>
        <w:jc w:val="both"/>
      </w:pPr>
      <w:r w:rsidRPr="00847657">
        <w:t xml:space="preserve">EVI = </w:t>
      </w:r>
      <w:r>
        <w:t>2,5</w:t>
      </w:r>
      <w:r w:rsidRPr="00847657">
        <w:t>*(</w:t>
      </w:r>
      <w:r>
        <w:t xml:space="preserve">Banda 8 </w:t>
      </w:r>
      <w:r w:rsidRPr="00847657">
        <w:t>-</w:t>
      </w:r>
      <w:r>
        <w:t xml:space="preserve"> Banda 4</w:t>
      </w:r>
      <w:r w:rsidRPr="00847657">
        <w:t>)/(</w:t>
      </w:r>
      <w:r>
        <w:t>Banda 8</w:t>
      </w:r>
      <w:r w:rsidRPr="00847657">
        <w:t xml:space="preserve"> + </w:t>
      </w:r>
      <w:r>
        <w:t>6</w:t>
      </w:r>
      <w:r w:rsidRPr="00847657">
        <w:t xml:space="preserve"> * </w:t>
      </w:r>
      <w:r>
        <w:t>Banda 4</w:t>
      </w:r>
      <w:r w:rsidRPr="00847657">
        <w:t xml:space="preserve"> – </w:t>
      </w:r>
      <w:r>
        <w:t>7,5</w:t>
      </w:r>
      <w:r w:rsidRPr="00847657">
        <w:t xml:space="preserve"> * </w:t>
      </w:r>
      <w:r w:rsidR="004A1A3B">
        <w:t>Banda 2</w:t>
      </w:r>
      <w:r w:rsidRPr="00847657">
        <w:t xml:space="preserve"> + </w:t>
      </w:r>
      <w:r w:rsidR="004A1A3B">
        <w:t>1)</w:t>
      </w:r>
    </w:p>
    <w:p w14:paraId="71989D76" w14:textId="211441C1" w:rsidR="00847657" w:rsidRPr="00847657" w:rsidRDefault="00847657" w:rsidP="00847657">
      <w:pPr>
        <w:spacing w:line="276" w:lineRule="auto"/>
        <w:jc w:val="both"/>
      </w:pPr>
      <w:r w:rsidRPr="00847657">
        <w:t>En esta ecuación, NIR, rojo y azul son reflectancias de superficie corregidas atmosféricamente y parcialmente corregidas atmosféricamente (absorción de Rayleigh y ozono). L es el ajuste del ruido fondo de las copas que tiene en cuenta la transferencia radiante no lineal y diferencial del NIR y el rojo a través del conjunto de copas arbóreas. C1 y C2 son los coeficientes del término de resistencia a los aerosoles, que utiliza la banda azul para corregir las influencias de los aerosoles en la banda roja. Por último, G es un factor de ganancia</w:t>
      </w:r>
      <w:r w:rsidR="001038FD">
        <w:t xml:space="preserve"> </w:t>
      </w:r>
      <w:r w:rsidR="001038FD">
        <w:fldChar w:fldCharType="begin"/>
      </w:r>
      <w:r w:rsidR="001038FD">
        <w:instrText xml:space="preserve"> ADDIN ZOTERO_ITEM CSL_CITATION {"citationID":"YuYSWJXf","properties":{"formattedCitation":"(Huete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w:t>
      </w:r>
    </w:p>
    <w:p w14:paraId="03A35403" w14:textId="458F846B" w:rsidR="00847657" w:rsidRPr="00847657" w:rsidRDefault="00847657" w:rsidP="00847657">
      <w:pPr>
        <w:spacing w:line="276" w:lineRule="auto"/>
        <w:jc w:val="both"/>
        <w:rPr>
          <w:u w:val="single"/>
        </w:rPr>
      </w:pPr>
      <w:r w:rsidRPr="00847657">
        <w:rPr>
          <w:u w:val="single"/>
        </w:rPr>
        <w:t>LSWI</w:t>
      </w:r>
    </w:p>
    <w:p w14:paraId="2BDAB5E2" w14:textId="00F3CDF7" w:rsidR="00847657" w:rsidRPr="00847657" w:rsidRDefault="00847657" w:rsidP="00847657">
      <w:pPr>
        <w:spacing w:line="276" w:lineRule="auto"/>
        <w:jc w:val="both"/>
      </w:pPr>
      <w:r w:rsidRPr="00847657">
        <w:t xml:space="preserve">El índice del agua en la superficie terrestre (LSWI), como su nombre indica, se usa para monitorear el nivel de agua presente en la vegetación y el suelo. Para calcularlo se utiliza las regiones infrarroja de onda corta (SWIR) </w:t>
      </w:r>
      <w:r w:rsidR="001A6475">
        <w:t>e</w:t>
      </w:r>
      <w:r w:rsidRPr="00847657">
        <w:t xml:space="preserve"> infrarrojo cercano (NIR) del espectro electromagnético</w:t>
      </w:r>
      <w:r w:rsidR="001A6475">
        <w:t xml:space="preserve"> sabiendo </w:t>
      </w:r>
      <w:r w:rsidRPr="00847657">
        <w:t xml:space="preserve">que el agua líquida absorbe mucha </w:t>
      </w:r>
      <w:r w:rsidR="001A6475">
        <w:t>radiación</w:t>
      </w:r>
      <w:r w:rsidRPr="00847657">
        <w:t xml:space="preserve"> en la región SWIR</w:t>
      </w:r>
      <w:r w:rsidR="001038FD">
        <w:t xml:space="preserve"> </w:t>
      </w:r>
      <w:r w:rsidR="001038FD">
        <w:fldChar w:fldCharType="begin"/>
      </w:r>
      <w:r w:rsidR="001038FD">
        <w:instrText xml:space="preserve"> ADDIN ZOTERO_ITEM CSL_CITATION {"citationID":"njFHZEUf","properties":{"formattedCitation":"(Bhutada, Gb, y Shinde 2019)","plainCitation":"(Bhutada, Gb, y Shinde 2019)","noteIndex":0},"citationItems":[{"id":370,"uris":["http://zotero.org/users/11290019/items/XWUZVRLX"],"itemData":{"id":370,"type":"article-journal","abstract":"This study aims to assess late-season agricultural drought in cotton growing Surendranagar district of Gujarat, India during Kharif cropping season 2015. Persistent abiotic (i.e. Moisture deficits and nutrient deficiency) during flowering and yield formation stage are stress referred to as late-season agricultural drought. Satellite-based indices like the Normalized Difference Vegetation Index and Land Surface Water Index from landsat-8 satellite data were analyzed. The analysis was carried out by comparing the satellite-derived indices with the previous normal years, and the assessments were made. The satellitebased indices clearly brought out the stress that crop endured during September, while LSWI indicated soil and crop water stress in early September. The result showed that NDVI and LSWI satellite based Vegetation indices which help to derived drought or stress affect cotton crop at critical growth stage very well.","language":"en","source":"Zotero","title":"Cotton vegetation condition monitoring using LSWI and NDVI","author":[{"family":"Bhutada","given":"Pritam O"},{"family":"Gb","given":"Dr Kulkarni"},{"family":"Shinde","given":"RS"}],"issued":{"date-parts":[["2019"]]}}}],"schema":"https://github.com/citation-style-language/schema/raw/master/csl-citation.json"} </w:instrText>
      </w:r>
      <w:r w:rsidR="001038FD">
        <w:fldChar w:fldCharType="separate"/>
      </w:r>
      <w:r w:rsidR="001038FD" w:rsidRPr="001038FD">
        <w:rPr>
          <w:rFonts w:ascii="Calibri" w:hAnsi="Calibri" w:cs="Calibri"/>
        </w:rPr>
        <w:t>(Bhutada, Gb, y Shinde 2019)</w:t>
      </w:r>
      <w:r w:rsidR="001038FD">
        <w:fldChar w:fldCharType="end"/>
      </w:r>
      <w:r w:rsidRPr="00847657">
        <w:t>. El LSWI se define como:</w:t>
      </w:r>
    </w:p>
    <w:p w14:paraId="00805AD3" w14:textId="0DA31B8C" w:rsidR="00847657" w:rsidRPr="00704970" w:rsidRDefault="00847657" w:rsidP="00847657">
      <w:pPr>
        <w:spacing w:line="276" w:lineRule="auto"/>
        <w:jc w:val="both"/>
      </w:pPr>
      <w:r w:rsidRPr="00704970">
        <w:t>LSWI = (NIR – SWIR)/(NIR + SWIR)</w:t>
      </w:r>
    </w:p>
    <w:p w14:paraId="391275F8" w14:textId="5716E8B0" w:rsidR="004A1A3B" w:rsidRDefault="004A1A3B" w:rsidP="00847657">
      <w:pPr>
        <w:spacing w:line="276" w:lineRule="auto"/>
        <w:jc w:val="both"/>
      </w:pPr>
      <w:r w:rsidRPr="004A1A3B">
        <w:t xml:space="preserve">En el caso de </w:t>
      </w:r>
      <w:r>
        <w:t>SENTINEL-2 es:</w:t>
      </w:r>
    </w:p>
    <w:p w14:paraId="743FFEBC" w14:textId="5064D0FD" w:rsidR="001466A3" w:rsidRPr="00704970" w:rsidRDefault="001466A3" w:rsidP="00847657">
      <w:pPr>
        <w:spacing w:line="276" w:lineRule="auto"/>
        <w:jc w:val="both"/>
      </w:pPr>
      <w:r w:rsidRPr="00704970">
        <w:t>LSWI = (</w:t>
      </w:r>
      <w:r w:rsidR="00CE30CE" w:rsidRPr="00704970">
        <w:t>Banda 8</w:t>
      </w:r>
      <w:r w:rsidRPr="00704970">
        <w:t xml:space="preserve"> – </w:t>
      </w:r>
      <w:r w:rsidR="00CE30CE" w:rsidRPr="00704970">
        <w:t>Banda 11</w:t>
      </w:r>
      <w:r w:rsidRPr="00704970">
        <w:t>)/(</w:t>
      </w:r>
      <w:r w:rsidR="00CE30CE" w:rsidRPr="00704970">
        <w:t>Banda 8</w:t>
      </w:r>
      <w:r w:rsidRPr="00704970">
        <w:t xml:space="preserve"> + </w:t>
      </w:r>
      <w:r w:rsidR="00CE30CE" w:rsidRPr="00704970">
        <w:t>Banda 11</w:t>
      </w:r>
      <w:r w:rsidRPr="00704970">
        <w:t>)</w:t>
      </w:r>
    </w:p>
    <w:p w14:paraId="5728FB36" w14:textId="79E597A9" w:rsidR="00847657" w:rsidRPr="00847657" w:rsidRDefault="00847657" w:rsidP="00847657">
      <w:pPr>
        <w:spacing w:line="276" w:lineRule="auto"/>
        <w:jc w:val="both"/>
      </w:pPr>
      <w:r w:rsidRPr="00847657">
        <w:t xml:space="preserve">El intervalo de valores obtenidos de LSWI varía entre -1 y +1. Un esquema de intensidad de sequía basado en este índice está dividido en cuatro grupos: sequía extrema y excepcional (LSWI </w:t>
      </w:r>
      <w:r w:rsidRPr="00847657">
        <w:rPr>
          <w:rFonts w:hint="eastAsia"/>
        </w:rPr>
        <w:t>≤</w:t>
      </w:r>
      <w:r w:rsidRPr="00847657">
        <w:t xml:space="preserve"> −0.1), sequía severa y moderada (−0.1 &lt; LSWI </w:t>
      </w:r>
      <w:r w:rsidRPr="00847657">
        <w:rPr>
          <w:rFonts w:hint="eastAsia"/>
        </w:rPr>
        <w:t>≤</w:t>
      </w:r>
      <w:r w:rsidRPr="00847657">
        <w:t xml:space="preserve"> 0), sequía anormal (0 &lt; LSWI </w:t>
      </w:r>
      <w:r w:rsidRPr="00847657">
        <w:rPr>
          <w:rFonts w:hint="eastAsia"/>
        </w:rPr>
        <w:t>≤</w:t>
      </w:r>
      <w:r w:rsidRPr="00847657">
        <w:t xml:space="preserve"> 0.1), y ausencia de sequía (LSWI &gt; 0.1) </w:t>
      </w:r>
      <w:r w:rsidR="001038FD">
        <w:fldChar w:fldCharType="begin"/>
      </w:r>
      <w:r w:rsidR="001038FD">
        <w:instrText xml:space="preserve"> ADDIN ZOTERO_ITEM CSL_CITATION {"citationID":"rIfu3NzR","properties":{"formattedCitation":"(Bajgain et\\uc0\\u160{}al. 2015)","plainCitation":"(Bajgain et al. 2015)","noteIndex":0},"citationItems":[{"id":382,"uris":["http://zotero.org/users/11290019/items/D45TMTC8"],"itemData":{"id":382,"type":"article-journal","abstract":"Vegetation growth is one of the important indicators of drought events. Greenness-related vegetation indices (VIs) such as Normalized Difference Vegetation Index (NDVI) and Enhanced Vegetation Index (EVI) are often used for the assessment of agricultural drought. There is a need to evaluate the sensitivity of water-related vegetation indices such as Land Surface Water Index (LSWI) to assess drought and associated impacts. Moderate-Resolution Imaging Spectroradiometer (MODIS) derived time series NDVI, EVI and LSWI data during 2000–2013 were compared for their sensitivity to drought at two tallgrass prairie sites in the Oklahoma Mesonet (Marena and El Reno). Each site has continuous soil moisture measurements at three different depths (5, 25 and 60 cm) and precipitation data for the study period (2000–2013) at 5-min intervals. As expected, averaged values of vegetation indices consistently lower under drought conditions than normal conditions. LSWI decreased the most in drought years (2006, 2011 and 2012) when compared to its magnitudes in pluvial years (2007, 2013), followed by EVI and NDVI, respectively. Because green vegetation has positive LSWI values (&gt;0) and dry vegetation has negative LSWI values (&lt;0), much longer durations of LSWI &lt; 0 were found in the summer periods of drought years rather than in pluvial years. A LSWI-based drought severity scheme (LSWI &gt; 0.1; 0 &lt; LSWI 6 0.1; À0.1 &lt; LSWI 6 0; LSWI 6 À0.1) corresponded well with the drought severity categories (0; D0; D1: D2; D3 and D4) deﬁned by the United States Drought Monitor (USDM) at these two study sites. Our results indicate that the number of days with LSWI &lt; 0 during the summer and LSWI-based drought severity scheme can be simple, effective and complementary indicator for assessing drought in tallgrass prairie grasslands at a 500-m spatial resolution.","container-title":"ISPRS Journal of Photogrammetry and Remote Sensing","DOI":"10.1016/j.isprsjprs.2015.07.004","ISSN":"09242716","journalAbbreviation":"ISPRS Journal of Photogrammetry and Remote Sensing","language":"en","page":"151-160","source":"DOI.org (Crossref)","title":"Sensitivity analysis of vegetation indices to drought over two tallgrass prairie sites","volume":"108","author":[{"family":"Bajgain","given":"Rajen"},{"family":"Xiao","given":"Xiangming"},{"family":"Wagle","given":"Pradeep"},{"family":"Basara","given":"Jeffrey"},{"family":"Zhou","given":"Yuting"}],"issued":{"date-parts":[["2015",10]]}}}],"schema":"https://github.com/citation-style-language/schema/raw/master/csl-citation.json"} </w:instrText>
      </w:r>
      <w:r w:rsidR="001038FD">
        <w:fldChar w:fldCharType="separate"/>
      </w:r>
      <w:r w:rsidR="001038FD" w:rsidRPr="001038FD">
        <w:rPr>
          <w:rFonts w:ascii="Calibri" w:hAnsi="Calibri" w:cs="Calibri"/>
          <w:kern w:val="0"/>
          <w:szCs w:val="24"/>
        </w:rPr>
        <w:t>(Bajgain et al. 2015)</w:t>
      </w:r>
      <w:r w:rsidR="001038FD">
        <w:fldChar w:fldCharType="end"/>
      </w:r>
      <w:r w:rsidR="001038FD">
        <w:t>.</w:t>
      </w:r>
    </w:p>
    <w:p w14:paraId="5A3A270D" w14:textId="758BCDD2" w:rsidR="00847657" w:rsidRPr="00847657" w:rsidRDefault="00847657" w:rsidP="00847657">
      <w:pPr>
        <w:spacing w:line="276" w:lineRule="auto"/>
        <w:jc w:val="both"/>
        <w:rPr>
          <w:u w:val="single"/>
        </w:rPr>
      </w:pPr>
      <w:r w:rsidRPr="00847657">
        <w:rPr>
          <w:u w:val="single"/>
        </w:rPr>
        <w:t>NDWI</w:t>
      </w:r>
    </w:p>
    <w:p w14:paraId="03F8FA43" w14:textId="7D294580" w:rsidR="00847657" w:rsidRPr="00847657" w:rsidRDefault="00847657" w:rsidP="00847657">
      <w:pPr>
        <w:spacing w:line="276" w:lineRule="auto"/>
        <w:jc w:val="both"/>
      </w:pPr>
      <w:r w:rsidRPr="00847657">
        <w:t>El índice de agua de diferencia normalizada (NDWI) se utiliza para resaltar la presencia de las masas de agua en una imagen de satélite. Para ello, se reduce considerablemente la reflectancia del suelo y la vegetación, lo que permite que dichas masas de agua destaquen en la imagen. Se calcula utilizando la combinación Verde-NIR (verde visible e infrarrojo cercano) ya que las longitudes de onda del verde visible maximizan la reflectancia habitual de la superficie del agua mientras que, por otro lado, las longitudes de onda del infrarrojo cercano maximizan la alta reflectancia de la vegetación terrestre y las zonas de suelo a la vez que minimizan la baja reflectancia de las masas de agua. El NDWI aprovecha estas propiedades para perfilar con éxito las masas de agua en el mapa y controlar la turbiedad del agua</w:t>
      </w:r>
      <w:r w:rsidR="006E159B">
        <w:t xml:space="preserve"> </w:t>
      </w:r>
      <w:r w:rsidR="006E159B">
        <w:fldChar w:fldCharType="begin"/>
      </w:r>
      <w:r w:rsidR="006E159B">
        <w:instrText xml:space="preserve"> ADDIN ZOTERO_ITEM CSL_CITATION {"citationID":"AbY2ai41","properties":{"formattedCitation":"(Gao 1996)","plainCitation":"(Gao 1996)","noteIndex":0},"citationItems":[{"id":384,"uris":["http://zotero.org/users/11290019/items/ZBDX5M7K"],"itemData":{"id":384,"type":"article-journal","container-title":"Remote Sensing of Environment","DOI":"10.1016/S0034-4257(96)00067-3","ISSN":"00344257","issue":"3","journalAbbreviation":"Remote Sensing of Environment","language":"en","page":"257-266","source":"DOI.org (Crossref)","title":"NDWI—A normalized difference water index for remote sensing of vegetation liquid water from space","volume":"58","author":[{"family":"Gao","given":"Bo-cai"}],"issued":{"date-parts":[["1996",12]]}}}],"schema":"https://github.com/citation-style-language/schema/raw/master/csl-citation.json"} </w:instrText>
      </w:r>
      <w:r w:rsidR="006E159B">
        <w:fldChar w:fldCharType="separate"/>
      </w:r>
      <w:r w:rsidR="006E159B" w:rsidRPr="006E159B">
        <w:rPr>
          <w:rFonts w:ascii="Calibri" w:hAnsi="Calibri" w:cs="Calibri"/>
        </w:rPr>
        <w:t>(Gao 1996)</w:t>
      </w:r>
      <w:r w:rsidR="006E159B">
        <w:fldChar w:fldCharType="end"/>
      </w:r>
      <w:r w:rsidRPr="00847657">
        <w:t>. La fórmula del NDWI es la siguiente:</w:t>
      </w:r>
    </w:p>
    <w:p w14:paraId="01A59C55" w14:textId="462B1890" w:rsidR="00847657" w:rsidRPr="00704970" w:rsidRDefault="00847657" w:rsidP="00847657">
      <w:pPr>
        <w:spacing w:line="276" w:lineRule="auto"/>
        <w:jc w:val="both"/>
      </w:pPr>
      <w:r w:rsidRPr="00704970">
        <w:t>NDWI = (Verde – NIR)/(Verde + NIR)</w:t>
      </w:r>
    </w:p>
    <w:p w14:paraId="496B2100" w14:textId="5336D6EA" w:rsidR="00847657" w:rsidRPr="00847657" w:rsidRDefault="00847657" w:rsidP="00847657">
      <w:pPr>
        <w:spacing w:line="276" w:lineRule="auto"/>
        <w:jc w:val="both"/>
      </w:pPr>
      <w:r w:rsidRPr="00847657">
        <w:t>En el caso de SENTINEL-2:</w:t>
      </w:r>
    </w:p>
    <w:p w14:paraId="2DDDD8B7" w14:textId="08308DF6" w:rsidR="00847657" w:rsidRPr="00EC543F" w:rsidRDefault="00847657" w:rsidP="00847657">
      <w:pPr>
        <w:spacing w:line="276" w:lineRule="auto"/>
        <w:jc w:val="both"/>
      </w:pPr>
      <w:r w:rsidRPr="00EC543F">
        <w:t>NDWI= (Band</w:t>
      </w:r>
      <w:r w:rsidR="00B15346" w:rsidRPr="00EC543F">
        <w:t>a</w:t>
      </w:r>
      <w:r w:rsidRPr="00EC543F">
        <w:t xml:space="preserve"> 3 – Band</w:t>
      </w:r>
      <w:r w:rsidR="00B15346" w:rsidRPr="00EC543F">
        <w:t>a</w:t>
      </w:r>
      <w:r w:rsidRPr="00EC543F">
        <w:t xml:space="preserve"> 8)/(Band</w:t>
      </w:r>
      <w:r w:rsidR="00B15346" w:rsidRPr="00EC543F">
        <w:t>a</w:t>
      </w:r>
      <w:r w:rsidRPr="00EC543F">
        <w:t xml:space="preserve"> 3 + Band</w:t>
      </w:r>
      <w:r w:rsidR="00B15346" w:rsidRPr="00EC543F">
        <w:t>a</w:t>
      </w:r>
      <w:r w:rsidRPr="00EC543F">
        <w:t xml:space="preserve"> 8)</w:t>
      </w:r>
    </w:p>
    <w:p w14:paraId="274976D6" w14:textId="2D9C442A" w:rsidR="00DF545B" w:rsidRDefault="00847657" w:rsidP="00847657">
      <w:pPr>
        <w:spacing w:line="276" w:lineRule="auto"/>
        <w:jc w:val="both"/>
      </w:pPr>
      <w:r w:rsidRPr="00847657">
        <w:t>Los valores de las masas de agua son superiores a 0,5, mientras que la vegetación tiene valores mucho más pequeños, lo que permite distinguir más fácilmente la vegetación de estas. Los elementos construidos tienen valores positivos entre cero y 0,2. Según Los valores del NDWI se pueden establecer los siguientes rangos: superficie del agua (NDWI &gt; 0,2), inundación o humedad (0 &lt; NDWI &lt; 0,2), sequía moderada o superficies sin agua (-0,3 &lt; NDWI &lt; 0) y sequía o superficie sin agua (-1 &lt; NDWI &lt; -0,3)</w:t>
      </w:r>
      <w:r w:rsidR="006E159B">
        <w:t xml:space="preserve">. </w:t>
      </w:r>
    </w:p>
    <w:p w14:paraId="30B3796A" w14:textId="77777777" w:rsidR="00210D73" w:rsidRDefault="00210D73" w:rsidP="00847657">
      <w:pPr>
        <w:spacing w:line="276" w:lineRule="auto"/>
        <w:jc w:val="both"/>
      </w:pPr>
    </w:p>
    <w:p w14:paraId="38C36245" w14:textId="77777777" w:rsidR="00210D73" w:rsidRPr="00210D73" w:rsidRDefault="00210D73" w:rsidP="00847657">
      <w:pPr>
        <w:spacing w:line="276" w:lineRule="auto"/>
        <w:jc w:val="both"/>
      </w:pPr>
    </w:p>
    <w:p w14:paraId="64A01A29" w14:textId="302219ED" w:rsidR="00847657" w:rsidRPr="00847657" w:rsidRDefault="00847657" w:rsidP="00847657">
      <w:pPr>
        <w:spacing w:line="276" w:lineRule="auto"/>
        <w:jc w:val="both"/>
        <w:rPr>
          <w:u w:val="single"/>
        </w:rPr>
      </w:pPr>
      <w:r w:rsidRPr="00847657">
        <w:rPr>
          <w:u w:val="single"/>
        </w:rPr>
        <w:t>Albedo</w:t>
      </w:r>
    </w:p>
    <w:p w14:paraId="6D188423" w14:textId="56BC90C4" w:rsidR="00847657" w:rsidRPr="00847657" w:rsidRDefault="00847657" w:rsidP="00847657">
      <w:pPr>
        <w:spacing w:line="276" w:lineRule="auto"/>
        <w:jc w:val="both"/>
      </w:pPr>
      <w:r w:rsidRPr="00847657">
        <w:t>El albedo de la superficie terrestre, es decir, la fracción del flujo radiativo reflejado por una superficie a la atmósfera, es una variable fundamental para estimar el balance energético global de la superficie. Se encuentra estrechamente relacionado con varios ciclos biogeoquímicos e hidrológicos, ya que el flujo radiante absorbido impulsa los procesos de fotosíntesis de las plantas, el crecimiento de la vegetación y la evapotranspiración</w:t>
      </w:r>
      <w:r w:rsidR="006E159B">
        <w:t xml:space="preserve"> </w:t>
      </w:r>
      <w:r w:rsidR="006E159B">
        <w:fldChar w:fldCharType="begin"/>
      </w:r>
      <w:r w:rsidR="006E159B">
        <w:instrText xml:space="preserve"> ADDIN ZOTERO_ITEM CSL_CITATION {"citationID":"8MjNLwXx","properties":{"formattedCitation":"(Lin et\\uc0\\u160{}al. 2022)","plainCitation":"(Lin et al. 2022)","noteIndex":0},"citationItems":[{"id":367,"uris":["http://zotero.org/users/11290019/items/CNL2XCQT"],"itemData":{"id":367,"type":"article-journal","container-title":"ISPRS Journal of Photogrammetry and Remote Sensing","DOI":"10.1016/j.isprsjprs.2022.09.016","ISSN":"09242716","journalAbbreviation":"ISPRS Journal of Photogrammetry and Remote Sensing","language":"en","page":"1-20","source":"DOI.org (Crossref)","title":"Estimating 10-m land surface albedo from Sentinel-2 satellite observations using a direct estimation approach with Google Earth Engine","volume":"194","author":[{"family":"Lin","given":"Xingwen"},{"family":"Wu","given":"Shengbiao"},{"family":"Chen","given":"Bin"},{"family":"Lin","given":"Ziyu"},{"family":"Yan","given":"Zhengbing"},{"family":"Chen","given":"Xiuzhi"},{"family":"Yin","given":"Gaofei"},{"family":"You","given":"Dongqin"},{"family":"Wen","given":"Jianguang"},{"family":"Liu","given":"Qiang"},{"family":"Xiao","given":"Qing"},{"family":"Liu","given":"Qinhuo"},{"family":"Lafortezza","given":"Raffaele"}],"issued":{"date-parts":[["2022",12]]}}}],"schema":"https://github.com/citation-style-language/schema/raw/master/csl-citation.json"} </w:instrText>
      </w:r>
      <w:r w:rsidR="006E159B">
        <w:fldChar w:fldCharType="separate"/>
      </w:r>
      <w:r w:rsidR="006E159B" w:rsidRPr="006E159B">
        <w:rPr>
          <w:rFonts w:ascii="Calibri" w:hAnsi="Calibri" w:cs="Calibri"/>
          <w:kern w:val="0"/>
          <w:szCs w:val="24"/>
        </w:rPr>
        <w:t>(Lin et al. 2022)</w:t>
      </w:r>
      <w:r w:rsidR="006E159B">
        <w:fldChar w:fldCharType="end"/>
      </w:r>
      <w:r w:rsidR="006E159B">
        <w:t xml:space="preserve"> </w:t>
      </w:r>
      <w:r w:rsidRPr="00847657">
        <w:t>. La fórmula para calcular el albedo es la siguiente:</w:t>
      </w:r>
    </w:p>
    <w:p w14:paraId="60922C79" w14:textId="3E6715D9" w:rsidR="00847657" w:rsidRPr="00A37E95" w:rsidRDefault="00847657" w:rsidP="00847657">
      <w:pPr>
        <w:spacing w:line="276" w:lineRule="auto"/>
        <w:jc w:val="both"/>
      </w:pPr>
      <w:r w:rsidRPr="00A37E95">
        <w:t>Albedo = ((0.1836 * Blue) + (0.1759 * Green) + (0.1456 * Red) + (0.1347 * RedEdge1) + (0.1233 * RedEdge2) + (0.1134 * RedEdge3) + (0.1001 * NIR) +  (0.0231* SWIR1) + (0.0003 * SWIR2))</w:t>
      </w:r>
    </w:p>
    <w:p w14:paraId="62C0FE3D" w14:textId="6D0C0716" w:rsidR="00847657" w:rsidRPr="00847657" w:rsidRDefault="00847657" w:rsidP="00847657">
      <w:pPr>
        <w:spacing w:line="276" w:lineRule="auto"/>
        <w:jc w:val="both"/>
      </w:pPr>
      <w:r w:rsidRPr="00847657">
        <w:t>En el caso de Sentinel-2:</w:t>
      </w:r>
    </w:p>
    <w:p w14:paraId="20E653A9" w14:textId="640C1E4D" w:rsidR="00847657" w:rsidRPr="00704970" w:rsidRDefault="00847657" w:rsidP="00847657">
      <w:pPr>
        <w:spacing w:line="276" w:lineRule="auto"/>
        <w:jc w:val="both"/>
      </w:pPr>
      <w:r w:rsidRPr="00704970">
        <w:t xml:space="preserve">Albedo = ((0.1836 * </w:t>
      </w:r>
      <w:r w:rsidR="00CB235E" w:rsidRPr="00704970">
        <w:t>Banda 2</w:t>
      </w:r>
      <w:r w:rsidRPr="00704970">
        <w:t xml:space="preserve">) + (0.1759 * </w:t>
      </w:r>
      <w:r w:rsidR="00CB235E" w:rsidRPr="00704970">
        <w:t>Banda 3</w:t>
      </w:r>
      <w:r w:rsidRPr="00704970">
        <w:t xml:space="preserve">) + (0.1456 * </w:t>
      </w:r>
      <w:r w:rsidR="00CB235E" w:rsidRPr="00704970">
        <w:t>Banda 4</w:t>
      </w:r>
      <w:r w:rsidRPr="00704970">
        <w:t xml:space="preserve">) + (0.1347 * </w:t>
      </w:r>
      <w:r w:rsidR="002F799C" w:rsidRPr="00704970">
        <w:t>Banda 5</w:t>
      </w:r>
      <w:r w:rsidRPr="00704970">
        <w:t xml:space="preserve">) + (0.1233 * </w:t>
      </w:r>
      <w:r w:rsidR="002F799C" w:rsidRPr="00704970">
        <w:t>Banda 6</w:t>
      </w:r>
      <w:r w:rsidRPr="00704970">
        <w:t xml:space="preserve">) + (0.1134 * </w:t>
      </w:r>
      <w:r w:rsidR="002F799C" w:rsidRPr="00704970">
        <w:t>Banda 7</w:t>
      </w:r>
      <w:r w:rsidRPr="00704970">
        <w:t xml:space="preserve">) + (0.1001 * </w:t>
      </w:r>
      <w:r w:rsidR="002F799C" w:rsidRPr="00704970">
        <w:t>Banda 8</w:t>
      </w:r>
      <w:r w:rsidRPr="00704970">
        <w:t xml:space="preserve">) +  (0.0231* </w:t>
      </w:r>
      <w:r w:rsidR="002F799C" w:rsidRPr="00704970">
        <w:t>Banda 11</w:t>
      </w:r>
      <w:r w:rsidRPr="00704970">
        <w:t xml:space="preserve">) + (0.0003 * </w:t>
      </w:r>
      <w:r w:rsidR="002F799C" w:rsidRPr="00704970">
        <w:t>Banda 12</w:t>
      </w:r>
      <w:r w:rsidRPr="00704970">
        <w:t>))</w:t>
      </w:r>
    </w:p>
    <w:p w14:paraId="3F244AA5" w14:textId="6FE26B8A" w:rsidR="00847657" w:rsidRDefault="00847657" w:rsidP="00847657">
      <w:pPr>
        <w:spacing w:line="276" w:lineRule="auto"/>
        <w:jc w:val="both"/>
      </w:pPr>
      <w:r w:rsidRPr="00847657">
        <w:t>Los valores del albedo que puede tener una superficie varían entre 0 y 1, siendo 0 una superficie que absorbe todo el flujo radiativo y 1 una superficie que lo refleja todo.</w:t>
      </w:r>
    </w:p>
    <w:p w14:paraId="6606B3CC" w14:textId="496398D0" w:rsidR="00DF31A1" w:rsidRDefault="006E498B" w:rsidP="00847657">
      <w:pPr>
        <w:spacing w:line="276" w:lineRule="auto"/>
        <w:jc w:val="both"/>
        <w:rPr>
          <w:u w:val="single"/>
        </w:rPr>
      </w:pPr>
      <w:r>
        <w:rPr>
          <w:u w:val="single"/>
        </w:rPr>
        <w:t>Resolución espacial</w:t>
      </w:r>
    </w:p>
    <w:p w14:paraId="1DED7081" w14:textId="53B2775C" w:rsidR="001A6475" w:rsidRPr="006E498B" w:rsidRDefault="00682C60" w:rsidP="001A6475">
      <w:pPr>
        <w:spacing w:line="276" w:lineRule="auto"/>
        <w:jc w:val="both"/>
      </w:pPr>
      <w:r>
        <w:rPr>
          <w:noProof/>
        </w:rPr>
        <mc:AlternateContent>
          <mc:Choice Requires="wps">
            <w:drawing>
              <wp:anchor distT="0" distB="0" distL="114300" distR="114300" simplePos="0" relativeHeight="252439552" behindDoc="0" locked="0" layoutInCell="1" allowOverlap="1" wp14:anchorId="5C7BB0FF" wp14:editId="46EAD75F">
                <wp:simplePos x="0" y="0"/>
                <wp:positionH relativeFrom="column">
                  <wp:posOffset>248920</wp:posOffset>
                </wp:positionH>
                <wp:positionV relativeFrom="paragraph">
                  <wp:posOffset>4107180</wp:posOffset>
                </wp:positionV>
                <wp:extent cx="5194935" cy="635"/>
                <wp:effectExtent l="0" t="0" r="5715" b="1270"/>
                <wp:wrapTopAndBottom/>
                <wp:docPr id="1754722044" name="Cuadro de texto 1"/>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4113681B" w14:textId="000F2B98" w:rsidR="000D5734" w:rsidRPr="00865D35" w:rsidRDefault="000D5734"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8</w:t>
                            </w:r>
                            <w:r w:rsidRPr="00865D35">
                              <w:rPr>
                                <w:color w:val="auto"/>
                                <w:sz w:val="20"/>
                                <w:szCs w:val="20"/>
                              </w:rPr>
                              <w:fldChar w:fldCharType="end"/>
                            </w:r>
                            <w:r w:rsidRPr="00865D35">
                              <w:rPr>
                                <w:color w:val="auto"/>
                                <w:sz w:val="20"/>
                                <w:szCs w:val="20"/>
                              </w:rPr>
                              <w:t>: Ortoimagen de la parcela de Cáñar (</w:t>
                            </w:r>
                            <w:r w:rsidRPr="00865D35">
                              <w:rPr>
                                <w:i w:val="0"/>
                                <w:iCs w:val="0"/>
                                <w:color w:val="auto"/>
                                <w:sz w:val="20"/>
                                <w:szCs w:val="20"/>
                              </w:rPr>
                              <w:t>Quercus pyrenaica</w:t>
                            </w:r>
                            <w:r w:rsidRPr="00865D35">
                              <w:rPr>
                                <w:color w:val="auto"/>
                                <w:sz w:val="20"/>
                                <w:szCs w:val="20"/>
                              </w:rPr>
                              <w:t>)</w:t>
                            </w:r>
                            <w:r w:rsidRPr="00865D35">
                              <w:rPr>
                                <w:noProof/>
                                <w:color w:val="auto"/>
                                <w:sz w:val="20"/>
                                <w:szCs w:val="20"/>
                              </w:rPr>
                              <w:t xml:space="preserve"> con los p</w:t>
                            </w:r>
                            <w:r w:rsidR="00B15346" w:rsidRPr="00865D35">
                              <w:rPr>
                                <w:noProof/>
                                <w:color w:val="auto"/>
                                <w:sz w:val="20"/>
                                <w:szCs w:val="20"/>
                              </w:rPr>
                              <w:t>í</w:t>
                            </w:r>
                            <w:r w:rsidRPr="00865D35">
                              <w:rPr>
                                <w:noProof/>
                                <w:color w:val="auto"/>
                                <w:sz w:val="20"/>
                                <w:szCs w:val="20"/>
                              </w:rPr>
                              <w:t>xeles</w:t>
                            </w:r>
                            <w:r w:rsidR="00B15346" w:rsidRPr="00865D35">
                              <w:rPr>
                                <w:noProof/>
                                <w:color w:val="auto"/>
                                <w:sz w:val="20"/>
                                <w:szCs w:val="20"/>
                              </w:rPr>
                              <w:t xml:space="preserve"> </w:t>
                            </w:r>
                            <w:r w:rsidRPr="00865D35">
                              <w:rPr>
                                <w:noProof/>
                                <w:color w:val="auto"/>
                                <w:sz w:val="20"/>
                                <w:szCs w:val="20"/>
                              </w:rPr>
                              <w:t xml:space="preserve">de SENTINEL-2 </w:t>
                            </w:r>
                            <w:r w:rsidR="00B15346" w:rsidRPr="00865D35">
                              <w:rPr>
                                <w:noProof/>
                                <w:color w:val="auto"/>
                                <w:sz w:val="20"/>
                                <w:szCs w:val="20"/>
                              </w:rPr>
                              <w:t xml:space="preserve">de resolución 10x10 metros </w:t>
                            </w:r>
                            <w:r w:rsidRPr="00865D35">
                              <w:rPr>
                                <w:noProof/>
                                <w:color w:val="auto"/>
                                <w:sz w:val="20"/>
                                <w:szCs w:val="20"/>
                              </w:rPr>
                              <w:t>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BB0FF" id="_x0000_s1035" type="#_x0000_t202" style="position:absolute;left:0;text-align:left;margin-left:19.6pt;margin-top:323.4pt;width:409.05pt;height:.05pt;z-index:25243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" stroked="f">
                <v:textbox style="mso-fit-shape-to-text:t" inset="0,0,0,0">
                  <w:txbxContent>
                    <w:p w14:paraId="4113681B" w14:textId="000F2B98" w:rsidR="000D5734" w:rsidRPr="00865D35" w:rsidRDefault="000D5734"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8</w:t>
                      </w:r>
                      <w:r w:rsidRPr="00865D35">
                        <w:rPr>
                          <w:color w:val="auto"/>
                          <w:sz w:val="20"/>
                          <w:szCs w:val="20"/>
                        </w:rPr>
                        <w:fldChar w:fldCharType="end"/>
                      </w:r>
                      <w:r w:rsidRPr="00865D35">
                        <w:rPr>
                          <w:color w:val="auto"/>
                          <w:sz w:val="20"/>
                          <w:szCs w:val="20"/>
                        </w:rPr>
                        <w:t>: Ortoimagen de la parcela de Cáñar (</w:t>
                      </w:r>
                      <w:r w:rsidRPr="00865D35">
                        <w:rPr>
                          <w:i w:val="0"/>
                          <w:iCs w:val="0"/>
                          <w:color w:val="auto"/>
                          <w:sz w:val="20"/>
                          <w:szCs w:val="20"/>
                        </w:rPr>
                        <w:t>Quercus pyrenaica</w:t>
                      </w:r>
                      <w:r w:rsidRPr="00865D35">
                        <w:rPr>
                          <w:color w:val="auto"/>
                          <w:sz w:val="20"/>
                          <w:szCs w:val="20"/>
                        </w:rPr>
                        <w:t>)</w:t>
                      </w:r>
                      <w:r w:rsidRPr="00865D35">
                        <w:rPr>
                          <w:noProof/>
                          <w:color w:val="auto"/>
                          <w:sz w:val="20"/>
                          <w:szCs w:val="20"/>
                        </w:rPr>
                        <w:t xml:space="preserve"> con los p</w:t>
                      </w:r>
                      <w:r w:rsidR="00B15346" w:rsidRPr="00865D35">
                        <w:rPr>
                          <w:noProof/>
                          <w:color w:val="auto"/>
                          <w:sz w:val="20"/>
                          <w:szCs w:val="20"/>
                        </w:rPr>
                        <w:t>í</w:t>
                      </w:r>
                      <w:r w:rsidRPr="00865D35">
                        <w:rPr>
                          <w:noProof/>
                          <w:color w:val="auto"/>
                          <w:sz w:val="20"/>
                          <w:szCs w:val="20"/>
                        </w:rPr>
                        <w:t>xeles</w:t>
                      </w:r>
                      <w:r w:rsidR="00B15346" w:rsidRPr="00865D35">
                        <w:rPr>
                          <w:noProof/>
                          <w:color w:val="auto"/>
                          <w:sz w:val="20"/>
                          <w:szCs w:val="20"/>
                        </w:rPr>
                        <w:t xml:space="preserve"> </w:t>
                      </w:r>
                      <w:r w:rsidRPr="00865D35">
                        <w:rPr>
                          <w:noProof/>
                          <w:color w:val="auto"/>
                          <w:sz w:val="20"/>
                          <w:szCs w:val="20"/>
                        </w:rPr>
                        <w:t xml:space="preserve">de SENTINEL-2 </w:t>
                      </w:r>
                      <w:r w:rsidR="00B15346" w:rsidRPr="00865D35">
                        <w:rPr>
                          <w:noProof/>
                          <w:color w:val="auto"/>
                          <w:sz w:val="20"/>
                          <w:szCs w:val="20"/>
                        </w:rPr>
                        <w:t xml:space="preserve">de resolución 10x10 metros </w:t>
                      </w:r>
                      <w:r w:rsidRPr="00865D35">
                        <w:rPr>
                          <w:noProof/>
                          <w:color w:val="auto"/>
                          <w:sz w:val="20"/>
                          <w:szCs w:val="20"/>
                        </w:rPr>
                        <w:t>representados encima de los collares.</w:t>
                      </w:r>
                    </w:p>
                  </w:txbxContent>
                </v:textbox>
                <w10:wrap type="topAndBottom"/>
              </v:shape>
            </w:pict>
          </mc:Fallback>
        </mc:AlternateContent>
      </w:r>
      <w:r w:rsidR="00B15346">
        <w:rPr>
          <w:noProof/>
        </w:rPr>
        <mc:AlternateContent>
          <mc:Choice Requires="wpg">
            <w:drawing>
              <wp:anchor distT="0" distB="0" distL="114300" distR="114300" simplePos="0" relativeHeight="251077632" behindDoc="0" locked="0" layoutInCell="1" allowOverlap="1" wp14:anchorId="648428A9" wp14:editId="7CD2D32B">
                <wp:simplePos x="0" y="0"/>
                <wp:positionH relativeFrom="margin">
                  <wp:posOffset>248920</wp:posOffset>
                </wp:positionH>
                <wp:positionV relativeFrom="paragraph">
                  <wp:posOffset>1587500</wp:posOffset>
                </wp:positionV>
                <wp:extent cx="5257165" cy="2493645"/>
                <wp:effectExtent l="0" t="0" r="0" b="1905"/>
                <wp:wrapTopAndBottom/>
                <wp:docPr id="1948687405" name="Grupo 4"/>
                <wp:cNvGraphicFramePr/>
                <a:graphic xmlns:a="http://schemas.openxmlformats.org/drawingml/2006/main">
                  <a:graphicData uri="http://schemas.microsoft.com/office/word/2010/wordprocessingGroup">
                    <wpg:wgp>
                      <wpg:cNvGrpSpPr/>
                      <wpg:grpSpPr>
                        <a:xfrm>
                          <a:off x="0" y="0"/>
                          <a:ext cx="5257165" cy="2493645"/>
                          <a:chOff x="0" y="-76200"/>
                          <a:chExt cx="5257414" cy="2493818"/>
                        </a:xfrm>
                      </wpg:grpSpPr>
                      <pic:pic xmlns:pic="http://schemas.openxmlformats.org/drawingml/2006/picture">
                        <pic:nvPicPr>
                          <pic:cNvPr id="959578363" name="Imagen 1" descr="Imagen que contiene Mapa&#10;&#10;Descripción generada automáticamente"/>
                          <pic:cNvPicPr>
                            <a:picLocks noChangeAspect="1"/>
                          </pic:cNvPicPr>
                        </pic:nvPicPr>
                        <pic:blipFill rotWithShape="1">
                          <a:blip r:embed="rId21" cstate="print">
                            <a:extLst>
                              <a:ext uri="{28A0092B-C50C-407E-A947-70E740481C1C}">
                                <a14:useLocalDpi xmlns:a14="http://schemas.microsoft.com/office/drawing/2010/main" val="0"/>
                              </a:ext>
                            </a:extLst>
                          </a:blip>
                          <a:srcRect l="3006" t="17689" r="7378" b="21028"/>
                          <a:stretch/>
                        </pic:blipFill>
                        <pic:spPr bwMode="auto">
                          <a:xfrm>
                            <a:off x="0" y="-76200"/>
                            <a:ext cx="5160401" cy="2493818"/>
                          </a:xfrm>
                          <a:prstGeom prst="rect">
                            <a:avLst/>
                          </a:prstGeom>
                          <a:ln>
                            <a:noFill/>
                          </a:ln>
                          <a:extLst>
                            <a:ext uri="{53640926-AAD7-44D8-BBD7-CCE9431645EC}">
                              <a14:shadowObscured xmlns:a14="http://schemas.microsoft.com/office/drawing/2010/main"/>
                            </a:ext>
                          </a:extLst>
                        </pic:spPr>
                      </pic:pic>
                      <wpg:grpSp>
                        <wpg:cNvPr id="1896964586" name="Grupo 2"/>
                        <wpg:cNvGrpSpPr/>
                        <wpg:grpSpPr>
                          <a:xfrm>
                            <a:off x="4024746" y="1752600"/>
                            <a:ext cx="1232668" cy="450272"/>
                            <a:chOff x="0" y="-13854"/>
                            <a:chExt cx="1232668" cy="450272"/>
                          </a:xfrm>
                        </wpg:grpSpPr>
                        <wps:wsp>
                          <wps:cNvPr id="596353379"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3828709"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59003"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70370407"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48428A9" id="Grupo 4" o:spid="_x0000_s1036" style="position:absolute;left:0;text-align:left;margin-left:19.6pt;margin-top:125pt;width:413.95pt;height:196.35pt;z-index:251077632;mso-position-horizontal-relative:margin;mso-width-relative:margin;mso-height-relative:margin" coordorigin=",-762" coordsize="52574,249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7" type="#_x0000_t75" alt="Imagen que contiene Mapa&#10;&#10;Descripción generada automáticamente" style="position:absolute;top:-762;width:51604;height:24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">
                  <v:imagedata r:id="rId22" o:title="Imagen que contiene Mapa&#10;&#10;Descripción generada automáticamente" croptop="11593f" cropbottom="13781f" cropleft="1970f" cropright="4835f"/>
                </v:shape>
                <v:group id="Grupo 2" o:spid="_x0000_s1038" style="position:absolute;left:40247;top:17526;width:1232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">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 o:spid="_x0000_s1039"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" fillcolor="#bf8f00 [2407]" strokecolor="black [3213]" strokeweight=".25pt">
                    <v:stroke joinstyle="miter"/>
                  </v:shape>
                  <v:shape id="Diagrama de flujo: conector 1" o:spid="_x0000_s1040"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" fillcolor="yellow" strokecolor="#09101d [484]" strokeweight=".25pt">
                    <v:stroke joinstyle="miter"/>
                  </v:shape>
                  <v:shape id="_x0000_s1041"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" filled="f" stroked="f">
                    <v:textbo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v:textbox>
                  </v:shape>
                  <v:shape id="_x0000_s1042"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" filled="f" stroked="f">
                    <v:textbo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sidR="001A6475">
        <w:t xml:space="preserve">Todos los índices espectrales analizados se han podido obtener a una resolución de 10x10 metros ya que todos usan una banda con esa resolución, como se puede observar en la tabla </w:t>
      </w:r>
      <w:r w:rsidR="006506FD">
        <w:t>1</w:t>
      </w:r>
      <w:r w:rsidR="001A6475">
        <w:t>. En la</w:t>
      </w:r>
      <w:r w:rsidR="00793345">
        <w:t>s</w:t>
      </w:r>
      <w:r w:rsidR="001A6475">
        <w:t xml:space="preserve"> figuras </w:t>
      </w:r>
      <w:r w:rsidR="006506FD">
        <w:t>8</w:t>
      </w:r>
      <w:r w:rsidR="001A6475">
        <w:t xml:space="preserve"> y </w:t>
      </w:r>
      <w:r w:rsidR="006506FD">
        <w:t>9</w:t>
      </w:r>
      <w:r w:rsidR="001A6475">
        <w:t xml:space="preserve"> se puede observar la distribución de los </w:t>
      </w:r>
      <w:r w:rsidR="00400547">
        <w:t>collares</w:t>
      </w:r>
      <w:r w:rsidR="001A6475">
        <w:t xml:space="preserve"> en las dos áreas de estudio junto a los píxeles de resolución 10x10 metros de SENTINEL-2. Para poder asociar los índices a un </w:t>
      </w:r>
      <w:r w:rsidR="000F2A1F">
        <w:t>microhábitat</w:t>
      </w:r>
      <w:r w:rsidR="001A6475">
        <w:t xml:space="preserve"> u otro, a cada píxel se le ha asignado el </w:t>
      </w:r>
      <w:r w:rsidR="000F2A1F">
        <w:t>microhábitat</w:t>
      </w:r>
      <w:r w:rsidR="001A6475">
        <w:t xml:space="preserve"> bajo copa o suelo desnudo según la cobertura vegetal que estos presentan. Los tratamientos asignados al collar y al píxel en el que este cae se pueden observar en la tabla x del anexo.</w:t>
      </w:r>
    </w:p>
    <w:p w14:paraId="76ECF97E" w14:textId="3901D7BC" w:rsidR="002F799C" w:rsidRPr="00847657" w:rsidRDefault="002F799C" w:rsidP="00847657">
      <w:pPr>
        <w:spacing w:line="276" w:lineRule="auto"/>
        <w:jc w:val="both"/>
      </w:pPr>
    </w:p>
    <w:p w14:paraId="3B5F5B23" w14:textId="60A17D8B" w:rsidR="006E159B" w:rsidRDefault="006E159B" w:rsidP="006E498B">
      <w:pPr>
        <w:rPr>
          <w:u w:val="single"/>
        </w:rPr>
      </w:pPr>
    </w:p>
    <w:p w14:paraId="3AA74E2E" w14:textId="77777777" w:rsidR="00B15346" w:rsidRDefault="00B15346" w:rsidP="006E498B">
      <w:pPr>
        <w:rPr>
          <w:u w:val="single"/>
        </w:rPr>
      </w:pPr>
    </w:p>
    <w:p w14:paraId="1D1A09FB" w14:textId="35E395B0" w:rsidR="00847657" w:rsidRPr="00847657" w:rsidRDefault="00B15346" w:rsidP="006E498B">
      <w:pPr>
        <w:rPr>
          <w:u w:val="single"/>
        </w:rPr>
      </w:pPr>
      <w:r>
        <w:rPr>
          <w:noProof/>
        </w:rPr>
        <mc:AlternateContent>
          <mc:Choice Requires="wps">
            <w:drawing>
              <wp:anchor distT="0" distB="0" distL="114300" distR="114300" simplePos="0" relativeHeight="252453888" behindDoc="0" locked="0" layoutInCell="1" allowOverlap="1" wp14:anchorId="191D39A4" wp14:editId="3A552464">
                <wp:simplePos x="0" y="0"/>
                <wp:positionH relativeFrom="column">
                  <wp:posOffset>250825</wp:posOffset>
                </wp:positionH>
                <wp:positionV relativeFrom="paragraph">
                  <wp:posOffset>2522855</wp:posOffset>
                </wp:positionV>
                <wp:extent cx="5257165" cy="635"/>
                <wp:effectExtent l="0" t="0" r="0" b="0"/>
                <wp:wrapTopAndBottom/>
                <wp:docPr id="241262618" name="Cuadro de texto 1"/>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14:paraId="2FA444A5" w14:textId="024ADC2D" w:rsidR="00B15346" w:rsidRPr="00865D35" w:rsidRDefault="00B15346" w:rsidP="00B15346">
                            <w:pPr>
                              <w:pStyle w:val="Descripcin"/>
                              <w:rPr>
                                <w:noProof/>
                                <w:color w:val="auto"/>
                                <w:sz w:val="20"/>
                                <w:szCs w:val="20"/>
                                <w:u w:val="single"/>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9</w:t>
                            </w:r>
                            <w:r w:rsidRPr="00865D35">
                              <w:rPr>
                                <w:color w:val="auto"/>
                                <w:sz w:val="20"/>
                                <w:szCs w:val="20"/>
                              </w:rPr>
                              <w:fldChar w:fldCharType="end"/>
                            </w:r>
                            <w:r w:rsidRPr="00865D35">
                              <w:rPr>
                                <w:color w:val="auto"/>
                                <w:sz w:val="20"/>
                                <w:szCs w:val="20"/>
                              </w:rPr>
                              <w:t xml:space="preserve">: Ortoimagen de la parcela de Fiñana (Quercus ilex) </w:t>
                            </w:r>
                            <w:r w:rsidR="00255AFA">
                              <w:rPr>
                                <w:color w:val="auto"/>
                                <w:sz w:val="20"/>
                                <w:szCs w:val="20"/>
                              </w:rPr>
                              <w:t xml:space="preserve">con los collares representados como círculos y </w:t>
                            </w:r>
                            <w:r w:rsidRPr="00865D35">
                              <w:rPr>
                                <w:color w:val="auto"/>
                                <w:sz w:val="20"/>
                                <w:szCs w:val="20"/>
                              </w:rPr>
                              <w:t xml:space="preserve">con los píxeles de SENTINEL-2 </w:t>
                            </w:r>
                            <w:r w:rsidRPr="00865D35">
                              <w:rPr>
                                <w:noProof/>
                                <w:color w:val="auto"/>
                                <w:sz w:val="20"/>
                                <w:szCs w:val="20"/>
                              </w:rPr>
                              <w:t>de resolución 10x10 metros</w:t>
                            </w:r>
                            <w:r w:rsidRPr="00865D35">
                              <w:rPr>
                                <w:color w:val="auto"/>
                                <w:sz w:val="20"/>
                                <w:szCs w:val="20"/>
                              </w:rPr>
                              <w:t xml:space="preserve"> representados encima.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D39A4" id="_x0000_s1043" type="#_x0000_t202" style="position:absolute;margin-left:19.75pt;margin-top:198.65pt;width:413.95pt;height:.05pt;z-index:25245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g5GgIAAEAEAAAOAAAAZHJzL2Uyb0RvYy54bWysU1GP2jAMfp+0/xDlfRSYY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" stroked="f">
                <v:textbox style="mso-fit-shape-to-text:t" inset="0,0,0,0">
                  <w:txbxContent>
                    <w:p w14:paraId="2FA444A5" w14:textId="024ADC2D" w:rsidR="00B15346" w:rsidRPr="00865D35" w:rsidRDefault="00B15346" w:rsidP="00B15346">
                      <w:pPr>
                        <w:pStyle w:val="Descripcin"/>
                        <w:rPr>
                          <w:noProof/>
                          <w:color w:val="auto"/>
                          <w:sz w:val="20"/>
                          <w:szCs w:val="20"/>
                          <w:u w:val="single"/>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9</w:t>
                      </w:r>
                      <w:r w:rsidRPr="00865D35">
                        <w:rPr>
                          <w:color w:val="auto"/>
                          <w:sz w:val="20"/>
                          <w:szCs w:val="20"/>
                        </w:rPr>
                        <w:fldChar w:fldCharType="end"/>
                      </w:r>
                      <w:r w:rsidRPr="00865D35">
                        <w:rPr>
                          <w:color w:val="auto"/>
                          <w:sz w:val="20"/>
                          <w:szCs w:val="20"/>
                        </w:rPr>
                        <w:t xml:space="preserve">: Ortoimagen de la parcela de Fiñana (Quercus ilex) </w:t>
                      </w:r>
                      <w:r w:rsidR="00255AFA">
                        <w:rPr>
                          <w:color w:val="auto"/>
                          <w:sz w:val="20"/>
                          <w:szCs w:val="20"/>
                        </w:rPr>
                        <w:t xml:space="preserve">con los collares representados como círculos y </w:t>
                      </w:r>
                      <w:r w:rsidRPr="00865D35">
                        <w:rPr>
                          <w:color w:val="auto"/>
                          <w:sz w:val="20"/>
                          <w:szCs w:val="20"/>
                        </w:rPr>
                        <w:t xml:space="preserve">con los píxeles de SENTINEL-2 </w:t>
                      </w:r>
                      <w:r w:rsidRPr="00865D35">
                        <w:rPr>
                          <w:noProof/>
                          <w:color w:val="auto"/>
                          <w:sz w:val="20"/>
                          <w:szCs w:val="20"/>
                        </w:rPr>
                        <w:t>de resolución 10x10 metros</w:t>
                      </w:r>
                      <w:r w:rsidRPr="00865D35">
                        <w:rPr>
                          <w:color w:val="auto"/>
                          <w:sz w:val="20"/>
                          <w:szCs w:val="20"/>
                        </w:rPr>
                        <w:t xml:space="preserve"> representados encima.</w:t>
                      </w:r>
                    </w:p>
                  </w:txbxContent>
                </v:textbox>
                <w10:wrap type="topAndBottom"/>
              </v:shape>
            </w:pict>
          </mc:Fallback>
        </mc:AlternateContent>
      </w:r>
      <w:r>
        <w:rPr>
          <w:noProof/>
          <w:u w:val="single"/>
        </w:rPr>
        <mc:AlternateContent>
          <mc:Choice Requires="wpg">
            <w:drawing>
              <wp:anchor distT="0" distB="0" distL="114300" distR="114300" simplePos="0" relativeHeight="251035648" behindDoc="0" locked="0" layoutInCell="1" allowOverlap="1" wp14:anchorId="561C971D" wp14:editId="67171D7B">
                <wp:simplePos x="0" y="0"/>
                <wp:positionH relativeFrom="margin">
                  <wp:align>center</wp:align>
                </wp:positionH>
                <wp:positionV relativeFrom="paragraph">
                  <wp:posOffset>520</wp:posOffset>
                </wp:positionV>
                <wp:extent cx="5257165" cy="2465705"/>
                <wp:effectExtent l="0" t="0" r="0" b="0"/>
                <wp:wrapTopAndBottom/>
                <wp:docPr id="1434449461" name="Grupo 3"/>
                <wp:cNvGraphicFramePr/>
                <a:graphic xmlns:a="http://schemas.openxmlformats.org/drawingml/2006/main">
                  <a:graphicData uri="http://schemas.microsoft.com/office/word/2010/wordprocessingGroup">
                    <wpg:wgp>
                      <wpg:cNvGrpSpPr/>
                      <wpg:grpSpPr>
                        <a:xfrm>
                          <a:off x="0" y="0"/>
                          <a:ext cx="5257165" cy="2465705"/>
                          <a:chOff x="0" y="0"/>
                          <a:chExt cx="5257413" cy="2465705"/>
                        </a:xfrm>
                      </wpg:grpSpPr>
                      <pic:pic xmlns:pic="http://schemas.openxmlformats.org/drawingml/2006/picture">
                        <pic:nvPicPr>
                          <pic:cNvPr id="992896344" name="Imagen 1"/>
                          <pic:cNvPicPr>
                            <a:picLocks noChangeAspect="1"/>
                          </pic:cNvPicPr>
                        </pic:nvPicPr>
                        <pic:blipFill>
                          <a:blip r:embed="rId23" cstate="print">
                            <a:extLst>
                              <a:ext uri="{28A0092B-C50C-407E-A947-70E740481C1C}">
                                <a14:useLocalDpi xmlns:a14="http://schemas.microsoft.com/office/drawing/2010/main" val="0"/>
                              </a:ext>
                            </a:extLst>
                          </a:blip>
                          <a:srcRect t="16274" b="16274"/>
                          <a:stretch/>
                        </pic:blipFill>
                        <pic:spPr bwMode="auto">
                          <a:xfrm>
                            <a:off x="0" y="0"/>
                            <a:ext cx="5160644" cy="2465705"/>
                          </a:xfrm>
                          <a:prstGeom prst="rect">
                            <a:avLst/>
                          </a:prstGeom>
                          <a:ln>
                            <a:noFill/>
                          </a:ln>
                          <a:extLst>
                            <a:ext uri="{53640926-AAD7-44D8-BBD7-CCE9431645EC}">
                              <a14:shadowObscured xmlns:a14="http://schemas.microsoft.com/office/drawing/2010/main"/>
                            </a:ext>
                          </a:extLst>
                        </pic:spPr>
                      </pic:pic>
                      <wpg:grpSp>
                        <wpg:cNvPr id="1277032213" name="Grupo 2"/>
                        <wpg:cNvGrpSpPr/>
                        <wpg:grpSpPr>
                          <a:xfrm>
                            <a:off x="4024745" y="1856510"/>
                            <a:ext cx="1232668" cy="457199"/>
                            <a:chOff x="0" y="-13854"/>
                            <a:chExt cx="1232668" cy="457199"/>
                          </a:xfrm>
                        </wpg:grpSpPr>
                        <wps:wsp>
                          <wps:cNvPr id="190788857"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802829"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84485"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725697878"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61C971D" id="Grupo 3" o:spid="_x0000_s1044" style="position:absolute;margin-left:0;margin-top:.05pt;width:413.95pt;height:194.15pt;z-index:251035648;mso-position-horizontal:center;mso-position-horizontal-relative:margin;mso-width-relative:margin;mso-height-relative:margin" coordsize="52574,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">
                <v:shape id="Imagen 1" o:spid="_x0000_s1045" type="#_x0000_t75" style="position:absolute;width:51606;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">
                  <v:imagedata r:id="rId24" o:title="" croptop="10665f" cropbottom="10665f"/>
                </v:shape>
                <v:group id="Grupo 2" o:spid="_x0000_s1046" style="position:absolute;left:40247;top:18565;width:12327;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">
                  <v:shape id="Diagrama de flujo: conector 1" o:spid="_x0000_s1047"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" fillcolor="#2f5496 [2404]" strokecolor="black [3213]" strokeweight=".25pt">
                    <v:stroke joinstyle="miter"/>
                  </v:shape>
                  <v:shape id="Diagrama de flujo: conector 1" o:spid="_x0000_s1048"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" fillcolor="#00b0f0" strokecolor="#09101d [484]" strokeweight=".25pt">
                    <v:stroke joinstyle="miter"/>
                  </v:shape>
                  <v:shape id="_x0000_s1049"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" filled="f" stroked="f">
                    <v:textbo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v:textbox>
                  </v:shape>
                  <v:shape id="_x0000_s1050"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" filled="f" stroked="f">
                    <v:textbo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sidR="00847657" w:rsidRPr="00847657">
        <w:rPr>
          <w:u w:val="single"/>
        </w:rPr>
        <w:t>3.3.2 LANDSAT-9</w:t>
      </w:r>
    </w:p>
    <w:p w14:paraId="0AFDA6E5" w14:textId="6BB6661A" w:rsidR="00847657" w:rsidRPr="00847657" w:rsidRDefault="00847657" w:rsidP="00847657">
      <w:pPr>
        <w:spacing w:line="276" w:lineRule="auto"/>
        <w:jc w:val="both"/>
      </w:pPr>
      <w:r w:rsidRPr="00847657">
        <w:t>Landsat 9 es fruto de la colaboración entre el Servicio Geológico de Estados Unidos (USGS) y la Administración Nacional de la Aeronáutica y del Espacio (NASA), y continúa la función esencial del programa Landsat de repetir observaciones mundiales para vigilar, comprender y gestionar los recursos naturales de la Tierra. El satélite lleva consigo dos instrumentos científicos, el Operational Land Imager 2 (OLI-2) y el Thermal Infrared Sensor 2 (TIRS-2).</w:t>
      </w:r>
    </w:p>
    <w:p w14:paraId="3FF86852" w14:textId="56517774" w:rsidR="00847657" w:rsidRPr="00847657" w:rsidRDefault="00682C60" w:rsidP="00847657">
      <w:pPr>
        <w:spacing w:line="276" w:lineRule="auto"/>
        <w:jc w:val="both"/>
      </w:pPr>
      <w:r>
        <w:rPr>
          <w:noProof/>
        </w:rPr>
        <w:drawing>
          <wp:anchor distT="0" distB="0" distL="114300" distR="114300" simplePos="0" relativeHeight="250573824" behindDoc="0" locked="0" layoutInCell="1" allowOverlap="1" wp14:anchorId="5981710E" wp14:editId="20E2BE2C">
            <wp:simplePos x="0" y="0"/>
            <wp:positionH relativeFrom="margin">
              <wp:posOffset>3719830</wp:posOffset>
            </wp:positionH>
            <wp:positionV relativeFrom="paragraph">
              <wp:posOffset>1730952</wp:posOffset>
            </wp:positionV>
            <wp:extent cx="2040890" cy="2420620"/>
            <wp:effectExtent l="0" t="0" r="0" b="0"/>
            <wp:wrapSquare wrapText="bothSides"/>
            <wp:docPr id="198591036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0890" cy="2420620"/>
                    </a:xfrm>
                    <a:prstGeom prst="rect">
                      <a:avLst/>
                    </a:prstGeom>
                    <a:noFill/>
                  </pic:spPr>
                </pic:pic>
              </a:graphicData>
            </a:graphic>
            <wp14:sizeRelH relativeFrom="margin">
              <wp14:pctWidth>0</wp14:pctWidth>
            </wp14:sizeRelH>
            <wp14:sizeRelV relativeFrom="margin">
              <wp14:pctHeight>0</wp14:pctHeight>
            </wp14:sizeRelV>
          </wp:anchor>
        </w:drawing>
      </w:r>
      <w:r w:rsidR="00B15346">
        <w:rPr>
          <w:noProof/>
        </w:rPr>
        <mc:AlternateContent>
          <mc:Choice Requires="wps">
            <w:drawing>
              <wp:anchor distT="0" distB="0" distL="114300" distR="114300" simplePos="0" relativeHeight="252469248" behindDoc="0" locked="0" layoutInCell="1" allowOverlap="1" wp14:anchorId="1B1C1861" wp14:editId="6F61D1BD">
                <wp:simplePos x="0" y="0"/>
                <wp:positionH relativeFrom="column">
                  <wp:posOffset>3719830</wp:posOffset>
                </wp:positionH>
                <wp:positionV relativeFrom="paragraph">
                  <wp:posOffset>4262755</wp:posOffset>
                </wp:positionV>
                <wp:extent cx="2040890" cy="635"/>
                <wp:effectExtent l="0" t="0" r="0" b="0"/>
                <wp:wrapSquare wrapText="bothSides"/>
                <wp:docPr id="423441010" name="Cuadro de texto 1"/>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wps:spPr>
                      <wps:txbx>
                        <w:txbxContent>
                          <w:p w14:paraId="46364342" w14:textId="23A81BAC" w:rsidR="00B15346" w:rsidRPr="00400547" w:rsidRDefault="00B15346" w:rsidP="00682C60">
                            <w:pPr>
                              <w:pStyle w:val="Descripcin"/>
                              <w:jc w:val="both"/>
                              <w:rPr>
                                <w:noProof/>
                                <w:color w:val="auto"/>
                                <w:sz w:val="20"/>
                                <w:szCs w:val="20"/>
                              </w:rPr>
                            </w:pPr>
                            <w:r w:rsidRPr="00400547">
                              <w:rPr>
                                <w:color w:val="auto"/>
                                <w:sz w:val="20"/>
                                <w:szCs w:val="20"/>
                              </w:rPr>
                              <w:t xml:space="preserve">Figura </w:t>
                            </w:r>
                            <w:r w:rsidRPr="00400547">
                              <w:rPr>
                                <w:color w:val="auto"/>
                                <w:sz w:val="20"/>
                                <w:szCs w:val="20"/>
                              </w:rPr>
                              <w:fldChar w:fldCharType="begin"/>
                            </w:r>
                            <w:r w:rsidRPr="00400547">
                              <w:rPr>
                                <w:color w:val="auto"/>
                                <w:sz w:val="20"/>
                                <w:szCs w:val="20"/>
                              </w:rPr>
                              <w:instrText xml:space="preserve"> SEQ Figura \* ARABIC </w:instrText>
                            </w:r>
                            <w:r w:rsidRPr="00400547">
                              <w:rPr>
                                <w:color w:val="auto"/>
                                <w:sz w:val="20"/>
                                <w:szCs w:val="20"/>
                              </w:rPr>
                              <w:fldChar w:fldCharType="separate"/>
                            </w:r>
                            <w:r w:rsidR="00424C7A" w:rsidRPr="00400547">
                              <w:rPr>
                                <w:noProof/>
                                <w:color w:val="auto"/>
                                <w:sz w:val="20"/>
                                <w:szCs w:val="20"/>
                              </w:rPr>
                              <w:t>10</w:t>
                            </w:r>
                            <w:r w:rsidRPr="00400547">
                              <w:rPr>
                                <w:color w:val="auto"/>
                                <w:sz w:val="20"/>
                                <w:szCs w:val="20"/>
                              </w:rPr>
                              <w:fldChar w:fldCharType="end"/>
                            </w:r>
                            <w:r w:rsidRPr="00400547">
                              <w:rPr>
                                <w:color w:val="auto"/>
                                <w:sz w:val="20"/>
                                <w:szCs w:val="20"/>
                              </w:rPr>
                              <w:t>: Estructura del sensor TIRS-2 del satélite Landsat 9</w:t>
                            </w:r>
                            <w:r w:rsidR="00255AFA" w:rsidRPr="00400547">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C1861" id="_x0000_s1051" type="#_x0000_t202" style="position:absolute;left:0;text-align:left;margin-left:292.9pt;margin-top:335.65pt;width:160.7pt;height:.05pt;z-index:2524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" stroked="f">
                <v:textbox style="mso-fit-shape-to-text:t" inset="0,0,0,0">
                  <w:txbxContent>
                    <w:p w14:paraId="46364342" w14:textId="23A81BAC" w:rsidR="00B15346" w:rsidRPr="00400547" w:rsidRDefault="00B15346" w:rsidP="00682C60">
                      <w:pPr>
                        <w:pStyle w:val="Descripcin"/>
                        <w:jc w:val="both"/>
                        <w:rPr>
                          <w:noProof/>
                          <w:color w:val="auto"/>
                          <w:sz w:val="20"/>
                          <w:szCs w:val="20"/>
                        </w:rPr>
                      </w:pPr>
                      <w:r w:rsidRPr="00400547">
                        <w:rPr>
                          <w:color w:val="auto"/>
                          <w:sz w:val="20"/>
                          <w:szCs w:val="20"/>
                        </w:rPr>
                        <w:t xml:space="preserve">Figura </w:t>
                      </w:r>
                      <w:r w:rsidRPr="00400547">
                        <w:rPr>
                          <w:color w:val="auto"/>
                          <w:sz w:val="20"/>
                          <w:szCs w:val="20"/>
                        </w:rPr>
                        <w:fldChar w:fldCharType="begin"/>
                      </w:r>
                      <w:r w:rsidRPr="00400547">
                        <w:rPr>
                          <w:color w:val="auto"/>
                          <w:sz w:val="20"/>
                          <w:szCs w:val="20"/>
                        </w:rPr>
                        <w:instrText xml:space="preserve"> SEQ Figura \* ARABIC </w:instrText>
                      </w:r>
                      <w:r w:rsidRPr="00400547">
                        <w:rPr>
                          <w:color w:val="auto"/>
                          <w:sz w:val="20"/>
                          <w:szCs w:val="20"/>
                        </w:rPr>
                        <w:fldChar w:fldCharType="separate"/>
                      </w:r>
                      <w:r w:rsidR="00424C7A" w:rsidRPr="00400547">
                        <w:rPr>
                          <w:noProof/>
                          <w:color w:val="auto"/>
                          <w:sz w:val="20"/>
                          <w:szCs w:val="20"/>
                        </w:rPr>
                        <w:t>10</w:t>
                      </w:r>
                      <w:r w:rsidRPr="00400547">
                        <w:rPr>
                          <w:color w:val="auto"/>
                          <w:sz w:val="20"/>
                          <w:szCs w:val="20"/>
                        </w:rPr>
                        <w:fldChar w:fldCharType="end"/>
                      </w:r>
                      <w:r w:rsidRPr="00400547">
                        <w:rPr>
                          <w:color w:val="auto"/>
                          <w:sz w:val="20"/>
                          <w:szCs w:val="20"/>
                        </w:rPr>
                        <w:t>: Estructura del sensor TIRS-2 del satélite Landsat 9</w:t>
                      </w:r>
                      <w:r w:rsidR="00255AFA" w:rsidRPr="00400547">
                        <w:rPr>
                          <w:color w:val="auto"/>
                          <w:sz w:val="20"/>
                          <w:szCs w:val="20"/>
                        </w:rPr>
                        <w:t>.</w:t>
                      </w:r>
                    </w:p>
                  </w:txbxContent>
                </v:textbox>
                <w10:wrap type="square"/>
              </v:shape>
            </w:pict>
          </mc:Fallback>
        </mc:AlternateContent>
      </w:r>
      <w:r w:rsidR="00847657" w:rsidRPr="00847657">
        <w:t>En nuestro caso, solo hemos obtenido datos del segundo instrumento, el TIRS-2. Este El sensor TIRS-2 recoge datos de imágenes de dos bandas térmicas con una resolución espacial de 100</w:t>
      </w:r>
      <w:r w:rsidR="001A6475">
        <w:t>x100</w:t>
      </w:r>
      <w:r w:rsidR="00847657" w:rsidRPr="00847657">
        <w:t xml:space="preserve"> m en una anchura de barrido de 185 km. El TIRS-2 es un sensor “push-broom” que emplea un plano focal con largas matrices de detectores fotosensibles. Concretamente utiliza fotodetectores infrarrojos de pozo cuántico (QWIPs) que mide la energía infrarroja térmica de onda larga emitida por la superficie terrestre, cuya intensidad es función de la propia temperatura de la superficie. Los QWIPs son sensibles a dos bandas de longitud de onda del infrarrojo térmico, lo que permite separar la temperatura de la superficie terrestre de la de la atmósfera. El diseño de los QWIPs funciona según los complejos principios de la mecánica cuántica. Los chips semiconductores de arseniuro de galio atrapan electrones en un "pozo" de energía hasta que son elevados a un estado superior por una luz infrarroja térmica de cierta longitud de onda. Los electrones elevados crean una señal eléctrica que puede leerse, grabarse, traducirse a unidades físicas y utilizarse para crear una imagen digital.</w:t>
      </w:r>
    </w:p>
    <w:p w14:paraId="047316B6" w14:textId="6DEE8614" w:rsidR="00B15346" w:rsidRDefault="00847657" w:rsidP="00847657">
      <w:pPr>
        <w:spacing w:line="276" w:lineRule="auto"/>
        <w:jc w:val="both"/>
      </w:pPr>
      <w:r w:rsidRPr="00847657">
        <w:t>Mediante L</w:t>
      </w:r>
      <w:r w:rsidR="00EC6FE2">
        <w:t xml:space="preserve">andsat </w:t>
      </w:r>
      <w:r w:rsidRPr="00847657">
        <w:t xml:space="preserve">9 hemos obtenido </w:t>
      </w:r>
      <w:r w:rsidR="001A6475">
        <w:t>un</w:t>
      </w:r>
      <w:r w:rsidRPr="00847657">
        <w:t xml:space="preserve"> índice derivado de medidas multiespectrales realizadas por el satélite: Thermal.</w:t>
      </w:r>
    </w:p>
    <w:p w14:paraId="66E83E89" w14:textId="3ADAB5A5" w:rsidR="00847657" w:rsidRPr="00B15346" w:rsidRDefault="00847657" w:rsidP="00847657">
      <w:pPr>
        <w:spacing w:line="276" w:lineRule="auto"/>
        <w:jc w:val="both"/>
      </w:pPr>
      <w:r w:rsidRPr="00847657">
        <w:rPr>
          <w:u w:val="single"/>
        </w:rPr>
        <w:t>Thermal</w:t>
      </w:r>
    </w:p>
    <w:p w14:paraId="743FC60D" w14:textId="77777777" w:rsidR="00B15346" w:rsidRDefault="00847657" w:rsidP="00B15346">
      <w:pPr>
        <w:spacing w:line="276" w:lineRule="auto"/>
        <w:jc w:val="both"/>
      </w:pPr>
      <w:r w:rsidRPr="00847657">
        <w:t>Este índice es básicamente la temperatura de la superficie terrestre que registra el TIRS-2 mediante la metodología previamente explicada. Se obtiene directamente con la banda 10 del satélite.</w:t>
      </w:r>
    </w:p>
    <w:p w14:paraId="5E706E20" w14:textId="6A4B0847" w:rsidR="00B15346" w:rsidRDefault="004C1C8C" w:rsidP="00B15346">
      <w:pPr>
        <w:spacing w:line="276" w:lineRule="auto"/>
        <w:jc w:val="both"/>
      </w:pPr>
      <w:r>
        <w:t xml:space="preserve">Este índice de Landsat 9 se ha podido obtener con una resolución espacial de  30 metros. En las figuras </w:t>
      </w:r>
      <w:r w:rsidR="006506FD">
        <w:t>11</w:t>
      </w:r>
      <w:r>
        <w:t xml:space="preserve"> y </w:t>
      </w:r>
      <w:r w:rsidR="006506FD">
        <w:t>12</w:t>
      </w:r>
      <w:r>
        <w:t xml:space="preserve"> se puede observar la distribución de los collares en las dos áreas de estudio junto a los píxeles de resolución </w:t>
      </w:r>
      <w:r w:rsidR="00255A32">
        <w:t>3</w:t>
      </w:r>
      <w:r>
        <w:t>0x</w:t>
      </w:r>
      <w:r w:rsidR="00255A32">
        <w:t>3</w:t>
      </w:r>
      <w:r>
        <w:t xml:space="preserve">0 metros de </w:t>
      </w:r>
      <w:r w:rsidR="00255A32">
        <w:t>Landsat 9</w:t>
      </w:r>
      <w:r>
        <w:t xml:space="preserve">. </w:t>
      </w:r>
      <w:r w:rsidR="00255A32">
        <w:t xml:space="preserve">En este caso no nos interesa hacer una distinción de </w:t>
      </w:r>
      <w:r w:rsidR="000F2A1F">
        <w:t>microhábitats</w:t>
      </w:r>
      <w:r w:rsidR="00255A32">
        <w:t xml:space="preserve"> porque las diferencias de temperatura que pueden haber entre estos píxeles es mínima.</w:t>
      </w:r>
      <w:r w:rsidR="001A6475">
        <w:t xml:space="preserve"> Usaremos este índice para comparar sus valores con las medidas in-situ de temperatura obtenidas  de las Estaciones XX del</w:t>
      </w:r>
      <w:r w:rsidR="001A6475" w:rsidRPr="00A46C8E">
        <w:t xml:space="preserve"> Instituto Andaluz de Investigación y Formación Agraria, Pesquera, Alimentaria y de la Producción Ecológica.</w:t>
      </w:r>
    </w:p>
    <w:p w14:paraId="402FC236" w14:textId="459892A6" w:rsidR="00B15346" w:rsidRDefault="00013A58" w:rsidP="00B15346">
      <w:pPr>
        <w:spacing w:line="276" w:lineRule="auto"/>
        <w:jc w:val="both"/>
      </w:pPr>
      <w:r>
        <w:rPr>
          <w:noProof/>
        </w:rPr>
        <mc:AlternateContent>
          <mc:Choice Requires="wps">
            <w:drawing>
              <wp:anchor distT="0" distB="0" distL="114300" distR="114300" simplePos="0" relativeHeight="252585984" behindDoc="0" locked="0" layoutInCell="1" allowOverlap="1" wp14:anchorId="00A86B18" wp14:editId="33014F48">
                <wp:simplePos x="0" y="0"/>
                <wp:positionH relativeFrom="column">
                  <wp:posOffset>173009</wp:posOffset>
                </wp:positionH>
                <wp:positionV relativeFrom="paragraph">
                  <wp:posOffset>6042718</wp:posOffset>
                </wp:positionV>
                <wp:extent cx="5340985" cy="635"/>
                <wp:effectExtent l="0" t="0" r="0" b="0"/>
                <wp:wrapTopAndBottom/>
                <wp:docPr id="510133699" name="Cuadro de texto 1"/>
                <wp:cNvGraphicFramePr/>
                <a:graphic xmlns:a="http://schemas.openxmlformats.org/drawingml/2006/main">
                  <a:graphicData uri="http://schemas.microsoft.com/office/word/2010/wordprocessingShape">
                    <wps:wsp>
                      <wps:cNvSpPr txBox="1"/>
                      <wps:spPr>
                        <a:xfrm>
                          <a:off x="0" y="0"/>
                          <a:ext cx="5340985" cy="635"/>
                        </a:xfrm>
                        <a:prstGeom prst="rect">
                          <a:avLst/>
                        </a:prstGeom>
                        <a:solidFill>
                          <a:prstClr val="white"/>
                        </a:solidFill>
                        <a:ln>
                          <a:noFill/>
                        </a:ln>
                      </wps:spPr>
                      <wps:txbx>
                        <w:txbxContent>
                          <w:p w14:paraId="554B461B" w14:textId="609325E5" w:rsidR="00B15346" w:rsidRPr="00400547" w:rsidRDefault="00B15346" w:rsidP="00682C60">
                            <w:pPr>
                              <w:pStyle w:val="Descripcin"/>
                              <w:jc w:val="both"/>
                              <w:rPr>
                                <w:b/>
                                <w:bCs/>
                                <w:noProof/>
                                <w:color w:val="auto"/>
                                <w:sz w:val="20"/>
                                <w:szCs w:val="20"/>
                                <w:u w:val="single"/>
                              </w:rPr>
                            </w:pPr>
                            <w:r w:rsidRPr="00400547">
                              <w:rPr>
                                <w:color w:val="auto"/>
                                <w:sz w:val="20"/>
                                <w:szCs w:val="20"/>
                              </w:rPr>
                              <w:t xml:space="preserve">Figura </w:t>
                            </w:r>
                            <w:r w:rsidR="006506FD" w:rsidRPr="00400547">
                              <w:rPr>
                                <w:color w:val="auto"/>
                                <w:sz w:val="20"/>
                                <w:szCs w:val="20"/>
                              </w:rPr>
                              <w:t>12</w:t>
                            </w:r>
                            <w:r w:rsidRPr="00400547">
                              <w:rPr>
                                <w:color w:val="auto"/>
                                <w:sz w:val="20"/>
                                <w:szCs w:val="20"/>
                              </w:rPr>
                              <w:t>: Ortoimagen de la parcela de Fiñana (Quercus ilex) con los píxeles de Landsat 9 de resolución 30x30 metros 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86B18" id="_x0000_s1052" type="#_x0000_t202" style="position:absolute;left:0;text-align:left;margin-left:13.6pt;margin-top:475.8pt;width:420.5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1XvGwIAAEAEAAAOAAAAZHJzL2Uyb0RvYy54bWysU8Fu2zAMvQ/YPwi6L07aJei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" stroked="f">
                <v:textbox style="mso-fit-shape-to-text:t" inset="0,0,0,0">
                  <w:txbxContent>
                    <w:p w14:paraId="554B461B" w14:textId="609325E5" w:rsidR="00B15346" w:rsidRPr="00400547" w:rsidRDefault="00B15346" w:rsidP="00682C60">
                      <w:pPr>
                        <w:pStyle w:val="Descripcin"/>
                        <w:jc w:val="both"/>
                        <w:rPr>
                          <w:b/>
                          <w:bCs/>
                          <w:noProof/>
                          <w:color w:val="auto"/>
                          <w:sz w:val="20"/>
                          <w:szCs w:val="20"/>
                          <w:u w:val="single"/>
                        </w:rPr>
                      </w:pPr>
                      <w:r w:rsidRPr="00400547">
                        <w:rPr>
                          <w:color w:val="auto"/>
                          <w:sz w:val="20"/>
                          <w:szCs w:val="20"/>
                        </w:rPr>
                        <w:t xml:space="preserve">Figura </w:t>
                      </w:r>
                      <w:r w:rsidR="006506FD" w:rsidRPr="00400547">
                        <w:rPr>
                          <w:color w:val="auto"/>
                          <w:sz w:val="20"/>
                          <w:szCs w:val="20"/>
                        </w:rPr>
                        <w:t>12</w:t>
                      </w:r>
                      <w:r w:rsidRPr="00400547">
                        <w:rPr>
                          <w:color w:val="auto"/>
                          <w:sz w:val="20"/>
                          <w:szCs w:val="20"/>
                        </w:rPr>
                        <w:t>: Ortoimagen de la parcela de Fiñana (Quercus ilex) con los píxeles de Landsat 9 de resolución 30x30 metros representados encima de los collares.</w:t>
                      </w:r>
                    </w:p>
                  </w:txbxContent>
                </v:textbox>
                <w10:wrap type="topAndBottom"/>
              </v:shape>
            </w:pict>
          </mc:Fallback>
        </mc:AlternateContent>
      </w:r>
      <w:r>
        <w:rPr>
          <w:noProof/>
        </w:rPr>
        <mc:AlternateContent>
          <mc:Choice Requires="wps">
            <w:drawing>
              <wp:anchor distT="0" distB="0" distL="114300" distR="114300" simplePos="0" relativeHeight="252523520" behindDoc="0" locked="0" layoutInCell="1" allowOverlap="1" wp14:anchorId="64147263" wp14:editId="16B82F75">
                <wp:simplePos x="0" y="0"/>
                <wp:positionH relativeFrom="column">
                  <wp:posOffset>117475</wp:posOffset>
                </wp:positionH>
                <wp:positionV relativeFrom="paragraph">
                  <wp:posOffset>2743835</wp:posOffset>
                </wp:positionV>
                <wp:extent cx="5358130" cy="635"/>
                <wp:effectExtent l="0" t="0" r="0" b="0"/>
                <wp:wrapTopAndBottom/>
                <wp:docPr id="912713002" name="Cuadro de texto 1"/>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wps:spPr>
                      <wps:txbx>
                        <w:txbxContent>
                          <w:p w14:paraId="5794C6A3" w14:textId="38D9C7C9" w:rsidR="00B15346" w:rsidRPr="00400547" w:rsidRDefault="00B15346" w:rsidP="00400547">
                            <w:pPr>
                              <w:pStyle w:val="Descripcin"/>
                              <w:jc w:val="both"/>
                              <w:rPr>
                                <w:b/>
                                <w:bCs/>
                                <w:noProof/>
                                <w:color w:val="auto"/>
                                <w:sz w:val="20"/>
                                <w:szCs w:val="20"/>
                                <w:u w:val="single"/>
                              </w:rPr>
                            </w:pPr>
                            <w:r w:rsidRPr="00400547">
                              <w:rPr>
                                <w:color w:val="auto"/>
                                <w:sz w:val="20"/>
                                <w:szCs w:val="20"/>
                              </w:rPr>
                              <w:t xml:space="preserve">Figura </w:t>
                            </w:r>
                            <w:r w:rsidR="006506FD" w:rsidRPr="00400547">
                              <w:rPr>
                                <w:color w:val="auto"/>
                                <w:sz w:val="20"/>
                                <w:szCs w:val="20"/>
                              </w:rPr>
                              <w:t>11</w:t>
                            </w:r>
                            <w:r w:rsidRPr="00400547">
                              <w:rPr>
                                <w:color w:val="auto"/>
                                <w:sz w:val="20"/>
                                <w:szCs w:val="20"/>
                              </w:rPr>
                              <w:t>: Ortoimagen de la parcela de Cáñar (Quercus pyrenaica) con los píxeles de Landsat 9 de resolución 30x30 metros 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147263" id="_x0000_s1053" type="#_x0000_t202" style="position:absolute;left:0;text-align:left;margin-left:9.25pt;margin-top:216.05pt;width:421.9pt;height:.05pt;z-index:25252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" stroked="f">
                <v:textbox style="mso-fit-shape-to-text:t" inset="0,0,0,0">
                  <w:txbxContent>
                    <w:p w14:paraId="5794C6A3" w14:textId="38D9C7C9" w:rsidR="00B15346" w:rsidRPr="00400547" w:rsidRDefault="00B15346" w:rsidP="00400547">
                      <w:pPr>
                        <w:pStyle w:val="Descripcin"/>
                        <w:jc w:val="both"/>
                        <w:rPr>
                          <w:b/>
                          <w:bCs/>
                          <w:noProof/>
                          <w:color w:val="auto"/>
                          <w:sz w:val="20"/>
                          <w:szCs w:val="20"/>
                          <w:u w:val="single"/>
                        </w:rPr>
                      </w:pPr>
                      <w:r w:rsidRPr="00400547">
                        <w:rPr>
                          <w:color w:val="auto"/>
                          <w:sz w:val="20"/>
                          <w:szCs w:val="20"/>
                        </w:rPr>
                        <w:t xml:space="preserve">Figura </w:t>
                      </w:r>
                      <w:r w:rsidR="006506FD" w:rsidRPr="00400547">
                        <w:rPr>
                          <w:color w:val="auto"/>
                          <w:sz w:val="20"/>
                          <w:szCs w:val="20"/>
                        </w:rPr>
                        <w:t>11</w:t>
                      </w:r>
                      <w:r w:rsidRPr="00400547">
                        <w:rPr>
                          <w:color w:val="auto"/>
                          <w:sz w:val="20"/>
                          <w:szCs w:val="20"/>
                        </w:rPr>
                        <w:t>: Ortoimagen de la parcela de Cáñar (Quercus pyrenaica) con los píxeles de Landsat 9 de resolución 30x30 metros representados encima de los collares.</w:t>
                      </w:r>
                    </w:p>
                  </w:txbxContent>
                </v:textbox>
                <w10:wrap type="topAndBottom"/>
              </v:shape>
            </w:pict>
          </mc:Fallback>
        </mc:AlternateContent>
      </w:r>
      <w:r>
        <w:rPr>
          <w:noProof/>
        </w:rPr>
        <mc:AlternateContent>
          <mc:Choice Requires="wpg">
            <w:drawing>
              <wp:anchor distT="0" distB="0" distL="114300" distR="114300" simplePos="0" relativeHeight="251142144" behindDoc="0" locked="0" layoutInCell="1" allowOverlap="1" wp14:anchorId="53999B4B" wp14:editId="3EFC1082">
                <wp:simplePos x="0" y="0"/>
                <wp:positionH relativeFrom="margin">
                  <wp:posOffset>117475</wp:posOffset>
                </wp:positionH>
                <wp:positionV relativeFrom="paragraph">
                  <wp:posOffset>215900</wp:posOffset>
                </wp:positionV>
                <wp:extent cx="5574030" cy="2472690"/>
                <wp:effectExtent l="0" t="0" r="0" b="3810"/>
                <wp:wrapTopAndBottom/>
                <wp:docPr id="1508465768" name="Grupo 5"/>
                <wp:cNvGraphicFramePr/>
                <a:graphic xmlns:a="http://schemas.openxmlformats.org/drawingml/2006/main">
                  <a:graphicData uri="http://schemas.microsoft.com/office/word/2010/wordprocessingGroup">
                    <wpg:wgp>
                      <wpg:cNvGrpSpPr/>
                      <wpg:grpSpPr>
                        <a:xfrm>
                          <a:off x="0" y="0"/>
                          <a:ext cx="5574030" cy="2472690"/>
                          <a:chOff x="0" y="0"/>
                          <a:chExt cx="5664200" cy="2513965"/>
                        </a:xfrm>
                      </wpg:grpSpPr>
                      <pic:pic xmlns:pic="http://schemas.openxmlformats.org/drawingml/2006/picture">
                        <pic:nvPicPr>
                          <pic:cNvPr id="797288379" name="Imagen 1" descr="Imagen que contiene pasto, parado, competencia de atletismo, campo&#10;&#10;Descripción generada automáticamente"/>
                          <pic:cNvPicPr>
                            <a:picLocks noChangeAspect="1"/>
                          </pic:cNvPicPr>
                        </pic:nvPicPr>
                        <pic:blipFill rotWithShape="1">
                          <a:blip r:embed="rId26" cstate="print">
                            <a:extLst>
                              <a:ext uri="{28A0092B-C50C-407E-A947-70E740481C1C}">
                                <a14:useLocalDpi xmlns:a14="http://schemas.microsoft.com/office/drawing/2010/main" val="0"/>
                              </a:ext>
                            </a:extLst>
                          </a:blip>
                          <a:srcRect l="1114" t="16499" r="4473" b="21737"/>
                          <a:stretch/>
                        </pic:blipFill>
                        <pic:spPr bwMode="auto">
                          <a:xfrm>
                            <a:off x="0" y="0"/>
                            <a:ext cx="5434366" cy="2513965"/>
                          </a:xfrm>
                          <a:prstGeom prst="rect">
                            <a:avLst/>
                          </a:prstGeom>
                          <a:ln>
                            <a:noFill/>
                          </a:ln>
                          <a:extLst>
                            <a:ext uri="{53640926-AAD7-44D8-BBD7-CCE9431645EC}">
                              <a14:shadowObscured xmlns:a14="http://schemas.microsoft.com/office/drawing/2010/main"/>
                            </a:ext>
                          </a:extLst>
                        </pic:spPr>
                      </pic:pic>
                      <wpg:grpSp>
                        <wpg:cNvPr id="1141832473" name="Grupo 2"/>
                        <wpg:cNvGrpSpPr/>
                        <wpg:grpSpPr>
                          <a:xfrm>
                            <a:off x="4400550" y="1930400"/>
                            <a:ext cx="1263650" cy="450272"/>
                            <a:chOff x="0" y="-13854"/>
                            <a:chExt cx="1232668" cy="450272"/>
                          </a:xfrm>
                        </wpg:grpSpPr>
                        <wps:wsp>
                          <wps:cNvPr id="33360361"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208068"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77356"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45178242"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3999B4B" id="Grupo 5" o:spid="_x0000_s1054" style="position:absolute;left:0;text-align:left;margin-left:9.25pt;margin-top:17pt;width:438.9pt;height:194.7pt;z-index:251142144;mso-position-horizontal-relative:margin;mso-width-relative:margin;mso-height-relative:margin" coordsize="56642,25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">
                <v:shape id="Imagen 1" o:spid="_x0000_s1055" type="#_x0000_t75" alt="Imagen que contiene pasto, parado, competencia de atletismo, campo&#10;&#10;Descripción generada automáticamente" style="position:absolute;width:54343;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">
                  <v:imagedata r:id="rId27" o:title="Imagen que contiene pasto, parado, competencia de atletismo, campo&#10;&#10;Descripción generada automáticamente" croptop="10813f" cropbottom="14246f" cropleft="730f" cropright="2931f"/>
                </v:shape>
                <v:group id="Grupo 2" o:spid="_x0000_s1056" style="position:absolute;left:44005;top:19304;width:1263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">
                  <v:shape id="Diagrama de flujo: conector 1" o:spid="_x0000_s1057"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" fillcolor="#bf8f00 [2407]" strokecolor="black [3213]" strokeweight=".25pt">
                    <v:stroke joinstyle="miter"/>
                  </v:shape>
                  <v:shape id="Diagrama de flujo: conector 1" o:spid="_x0000_s1058"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" fillcolor="yellow" strokecolor="#09101d [484]" strokeweight=".25pt">
                    <v:stroke joinstyle="miter"/>
                  </v:shape>
                  <v:shape id="_x0000_s1059"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" filled="f" stroked="f">
                    <v:textbo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60"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" filled="f" stroked="f">
                    <v:textbo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Pr>
          <w:b/>
          <w:bCs/>
          <w:noProof/>
          <w:u w:val="single"/>
        </w:rPr>
        <mc:AlternateContent>
          <mc:Choice Requires="wpg">
            <w:drawing>
              <wp:anchor distT="0" distB="0" distL="114300" distR="114300" simplePos="0" relativeHeight="251216896" behindDoc="0" locked="0" layoutInCell="1" allowOverlap="1" wp14:anchorId="7BAB2095" wp14:editId="671216AD">
                <wp:simplePos x="0" y="0"/>
                <wp:positionH relativeFrom="margin">
                  <wp:posOffset>152400</wp:posOffset>
                </wp:positionH>
                <wp:positionV relativeFrom="paragraph">
                  <wp:posOffset>3208020</wp:posOffset>
                </wp:positionV>
                <wp:extent cx="5479415" cy="2783840"/>
                <wp:effectExtent l="0" t="0" r="0" b="0"/>
                <wp:wrapTopAndBottom/>
                <wp:docPr id="919243510" name="Grupo 6"/>
                <wp:cNvGraphicFramePr/>
                <a:graphic xmlns:a="http://schemas.openxmlformats.org/drawingml/2006/main">
                  <a:graphicData uri="http://schemas.microsoft.com/office/word/2010/wordprocessingGroup">
                    <wpg:wgp>
                      <wpg:cNvGrpSpPr/>
                      <wpg:grpSpPr>
                        <a:xfrm>
                          <a:off x="0" y="0"/>
                          <a:ext cx="5479415" cy="2783840"/>
                          <a:chOff x="0" y="0"/>
                          <a:chExt cx="5341060" cy="2783840"/>
                        </a:xfrm>
                      </wpg:grpSpPr>
                      <pic:pic xmlns:pic="http://schemas.openxmlformats.org/drawingml/2006/picture">
                        <pic:nvPicPr>
                          <pic:cNvPr id="1001113724" name="Imagen 1"/>
                          <pic:cNvPicPr>
                            <a:picLocks noChangeAspect="1"/>
                          </pic:cNvPicPr>
                        </pic:nvPicPr>
                        <pic:blipFill>
                          <a:blip r:embed="rId28" cstate="print">
                            <a:extLst>
                              <a:ext uri="{28A0092B-C50C-407E-A947-70E740481C1C}">
                                <a14:useLocalDpi xmlns:a14="http://schemas.microsoft.com/office/drawing/2010/main" val="0"/>
                              </a:ext>
                            </a:extLst>
                          </a:blip>
                          <a:srcRect t="13062" b="13062"/>
                          <a:stretch/>
                        </pic:blipFill>
                        <pic:spPr bwMode="auto">
                          <a:xfrm>
                            <a:off x="0" y="0"/>
                            <a:ext cx="5189220" cy="2783840"/>
                          </a:xfrm>
                          <a:prstGeom prst="rect">
                            <a:avLst/>
                          </a:prstGeom>
                          <a:ln>
                            <a:noFill/>
                          </a:ln>
                          <a:extLst>
                            <a:ext uri="{53640926-AAD7-44D8-BBD7-CCE9431645EC}">
                              <a14:shadowObscured xmlns:a14="http://schemas.microsoft.com/office/drawing/2010/main"/>
                            </a:ext>
                          </a:extLst>
                        </pic:spPr>
                      </pic:pic>
                      <wpg:grpSp>
                        <wpg:cNvPr id="633088619" name="Grupo 2"/>
                        <wpg:cNvGrpSpPr/>
                        <wpg:grpSpPr>
                          <a:xfrm>
                            <a:off x="4108450" y="2203450"/>
                            <a:ext cx="1232610" cy="457199"/>
                            <a:chOff x="0" y="-13854"/>
                            <a:chExt cx="1232668" cy="457199"/>
                          </a:xfrm>
                        </wpg:grpSpPr>
                        <wps:wsp>
                          <wps:cNvPr id="1973768961"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043412"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48029"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669937837"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BAB2095" id="Grupo 6" o:spid="_x0000_s1061" style="position:absolute;left:0;text-align:left;margin-left:12pt;margin-top:252.6pt;width:431.45pt;height:219.2pt;z-index:251216896;mso-position-horizontal-relative:margin;mso-width-relative:margin;mso-height-relative:margin" coordsize="53410,27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">
                <v:shape id="Imagen 1" o:spid="_x0000_s1062" type="#_x0000_t75" style="position:absolute;width:51892;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">
                  <v:imagedata r:id="rId29" o:title="" croptop="8560f" cropbottom="8560f"/>
                </v:shape>
                <v:group id="Grupo 2" o:spid="_x0000_s1063" style="position:absolute;left:41084;top:22034;width:12326;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">
                  <v:shape id="Diagrama de flujo: conector 1" o:spid="_x0000_s1064"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" fillcolor="#2f5496 [2404]" strokecolor="black [3213]" strokeweight=".25pt">
                    <v:stroke joinstyle="miter"/>
                  </v:shape>
                  <v:shape id="Diagrama de flujo: conector 1" o:spid="_x0000_s1065"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" fillcolor="#00b0f0" strokecolor="#09101d [484]" strokeweight=".25pt">
                    <v:stroke joinstyle="miter"/>
                  </v:shape>
                  <v:shape id="_x0000_s1066"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" filled="f" stroked="f">
                    <v:textbo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67"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" filled="f" stroked="f">
                    <v:textbo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p>
    <w:p w14:paraId="25D07A07" w14:textId="77777777" w:rsidR="001A6475" w:rsidRDefault="001A6475" w:rsidP="00B15346">
      <w:pPr>
        <w:spacing w:line="276" w:lineRule="auto"/>
        <w:jc w:val="both"/>
        <w:rPr>
          <w:b/>
          <w:bCs/>
        </w:rPr>
      </w:pPr>
    </w:p>
    <w:p w14:paraId="1CC0BF4C" w14:textId="77777777" w:rsidR="001A6475" w:rsidRDefault="001A6475" w:rsidP="00B15346">
      <w:pPr>
        <w:spacing w:line="276" w:lineRule="auto"/>
        <w:jc w:val="both"/>
        <w:rPr>
          <w:b/>
          <w:bCs/>
        </w:rPr>
      </w:pPr>
    </w:p>
    <w:p w14:paraId="76129832" w14:textId="49E6225A" w:rsidR="005C133C" w:rsidRPr="00B15346" w:rsidRDefault="006E159B" w:rsidP="00210D73">
      <w:pPr>
        <w:pStyle w:val="Ttulo2"/>
        <w:spacing w:line="276" w:lineRule="auto"/>
      </w:pPr>
      <w:bookmarkStart w:id="17" w:name="_Toc155921537"/>
      <w:r>
        <w:t>3.4 Agrupación de los datos</w:t>
      </w:r>
      <w:bookmarkEnd w:id="17"/>
    </w:p>
    <w:p w14:paraId="536EEABE" w14:textId="783B6971" w:rsidR="001A5E24" w:rsidRDefault="001A5E24" w:rsidP="00210D73">
      <w:pPr>
        <w:spacing w:line="276" w:lineRule="auto"/>
        <w:jc w:val="both"/>
      </w:pPr>
      <w:r>
        <w:t xml:space="preserve">Todos los datos obtenidos de la experimentación </w:t>
      </w:r>
      <w:r w:rsidRPr="00EC543F">
        <w:rPr>
          <w:i/>
          <w:iCs/>
        </w:rPr>
        <w:t>in-situ</w:t>
      </w:r>
      <w:r>
        <w:t xml:space="preserve"> se han organizado en una base de datos. A partir de ahí se han filtrado los datos según la calidad de su medida. La Smart Chamber aporta un coeficiente (R</w:t>
      </w:r>
      <w:r>
        <w:rPr>
          <w:vertAlign w:val="superscript"/>
        </w:rPr>
        <w:t>2</w:t>
      </w:r>
      <w:r>
        <w:t>) de cada medida, siendo este el coeficiente de correlación del</w:t>
      </w:r>
      <w:r w:rsidRPr="002268EA">
        <w:t xml:space="preserve"> ajuste de</w:t>
      </w:r>
      <w:r>
        <w:t xml:space="preserve"> la</w:t>
      </w:r>
      <w:r w:rsidRPr="002268EA">
        <w:t xml:space="preserve"> curva exponencial</w:t>
      </w:r>
      <w:r>
        <w:t xml:space="preserve"> de la variación de la </w:t>
      </w:r>
      <w:r w:rsidRPr="00847657">
        <w:t>fracci</w:t>
      </w:r>
      <w:r>
        <w:t>ó</w:t>
      </w:r>
      <w:r w:rsidRPr="00847657">
        <w:t>n molar seca de CO</w:t>
      </w:r>
      <w:r w:rsidRPr="00EC543F">
        <w:rPr>
          <w:vertAlign w:val="subscript"/>
        </w:rPr>
        <w:t>2</w:t>
      </w:r>
      <w:r w:rsidRPr="00847657">
        <w:t xml:space="preserve"> </w:t>
      </w:r>
      <w:r>
        <w:t>con el tiempo, durante la medida (110s). Tras un previo análisis de los datos tomados según su R</w:t>
      </w:r>
      <w:r>
        <w:rPr>
          <w:vertAlign w:val="superscript"/>
        </w:rPr>
        <w:t>2</w:t>
      </w:r>
      <w:r w:rsidRPr="006E159B">
        <w:t>,</w:t>
      </w:r>
      <w:r>
        <w:t xml:space="preserve"> se ha decidido eliminar los datos que tuvieran un valor por debajo de 0,9. </w:t>
      </w:r>
    </w:p>
    <w:p w14:paraId="6130644C" w14:textId="77777777" w:rsidR="001A5E24" w:rsidRPr="006E159B" w:rsidRDefault="001A5E24" w:rsidP="00970B5E">
      <w:pPr>
        <w:spacing w:line="276" w:lineRule="auto"/>
        <w:jc w:val="both"/>
      </w:pPr>
      <w:r>
        <w:t xml:space="preserve">Por otro lado, los datos de satélite se han podido obtener cada 5 días ya que ese es el tiempo de revisita de los satélites, siempre y cuando no haya interferencias por nubosidad. Para agrupar estos datos a la base de datos junto a los datos medidos </w:t>
      </w:r>
      <w:r w:rsidRPr="00EC543F">
        <w:rPr>
          <w:i/>
          <w:iCs/>
        </w:rPr>
        <w:t>in-situ</w:t>
      </w:r>
      <w:r>
        <w:t xml:space="preserve"> se han asignado las mediciones de los diferentes índices espectrales en una ventana de 5 días antes y 5 días después de la fecha de cada medición de campo. En el caso de que solo haya un dato de satélite, ese es el asignado, en el caso de que haya más, se ha asignado su valor promedio.</w:t>
      </w:r>
    </w:p>
    <w:p w14:paraId="709B85AE" w14:textId="77777777" w:rsidR="006E159B" w:rsidRDefault="006E159B">
      <w:pPr>
        <w:rPr>
          <w:b/>
          <w:bCs/>
        </w:rPr>
      </w:pPr>
    </w:p>
    <w:p w14:paraId="59658CE7" w14:textId="2A627595" w:rsidR="00255A32" w:rsidRPr="00067F83" w:rsidRDefault="00255A32" w:rsidP="00210D73">
      <w:pPr>
        <w:pStyle w:val="Ttulo2"/>
        <w:spacing w:line="276" w:lineRule="auto"/>
      </w:pPr>
      <w:bookmarkStart w:id="18" w:name="_Toc155921538"/>
      <w:r w:rsidRPr="00067F83">
        <w:t>3.</w:t>
      </w:r>
      <w:r w:rsidR="006E159B">
        <w:t>5</w:t>
      </w:r>
      <w:r w:rsidRPr="00067F83">
        <w:t xml:space="preserve"> Análisis estadístico</w:t>
      </w:r>
      <w:bookmarkEnd w:id="18"/>
    </w:p>
    <w:p w14:paraId="22665E2C" w14:textId="1533F41F" w:rsidR="001A5E24" w:rsidRPr="004452BE" w:rsidRDefault="001A5E24" w:rsidP="00210D73">
      <w:pPr>
        <w:spacing w:line="276" w:lineRule="auto"/>
        <w:jc w:val="both"/>
      </w:pPr>
      <w:r w:rsidRPr="00067F83">
        <w:t xml:space="preserve">Para </w:t>
      </w:r>
      <w:r>
        <w:t xml:space="preserve">analizar la respiración del suelo y los diferentes índices espectrales y ver si tienen diferencias significativas entre los dos </w:t>
      </w:r>
      <w:r w:rsidR="000F2A1F">
        <w:t>microhábitats</w:t>
      </w:r>
      <w:r>
        <w:t xml:space="preserve"> se han realizado diferentes análisis estadísticos implementados en Rstudio (</w:t>
      </w:r>
      <w:r w:rsidR="008A78DD" w:rsidRPr="008A78DD">
        <w:t>Version: 2023.12.0+369</w:t>
      </w:r>
      <w:r>
        <w:t xml:space="preserve">). En primer lugar, se ha aplicado una ANOVA (ANalysis Of VAriance) de un factor. Esta técnica estadística permite comparar el efecto de uno o más factores sobre la media o la varianza de una variable dependiente, por lo tanto, permite establecer si hay diferencias significativas entre los </w:t>
      </w:r>
      <w:r w:rsidR="000F2A1F">
        <w:t>microhábitats</w:t>
      </w:r>
      <w:r>
        <w:t xml:space="preserve">. Para poder aplicar este análisis, es necesario que el modelo cumpla tres asunciones </w:t>
      </w:r>
      <w:r w:rsidR="006506FD">
        <w:fldChar w:fldCharType="begin"/>
      </w:r>
      <w:r w:rsidR="006506FD">
        <w:instrText xml:space="preserve"> ADDIN ZOTERO_ITEM CSL_CITATION {"citationID":"Fd3TfFYG","properties":{"formattedCitation":"(Quinn y Keough 2002)","plainCitation":"(Quinn y Keough 2002)","noteIndex":0},"citationItems":[{"id":413,"uris":["http://zotero.org/users/11290019/items/8D37XGGV"],"itemData":{"id":413,"type":"article-journal","language":"en","source":"Zotero","title":"Experimental Design and Data Analysis for Biologists","author":[{"family":"Quinn","given":"Gerry P"},{"family":"Keough","given":"Michael J"}],"issued":{"date-parts":[["2002"]]}}}],"schema":"https://github.com/citation-style-language/schema/raw/master/csl-citation.json"} </w:instrText>
      </w:r>
      <w:r w:rsidR="006506FD">
        <w:fldChar w:fldCharType="separate"/>
      </w:r>
      <w:r w:rsidR="006506FD" w:rsidRPr="006506FD">
        <w:rPr>
          <w:rFonts w:ascii="Calibri" w:hAnsi="Calibri" w:cs="Calibri"/>
        </w:rPr>
        <w:t>(Quinn y Keough 2002)</w:t>
      </w:r>
      <w:r w:rsidR="006506FD">
        <w:fldChar w:fldCharType="end"/>
      </w:r>
      <w:r w:rsidR="006506FD">
        <w:t>:</w:t>
      </w:r>
    </w:p>
    <w:p w14:paraId="48ED65D9" w14:textId="16407A08" w:rsidR="004452BE" w:rsidRDefault="004452BE" w:rsidP="00580B3F">
      <w:pPr>
        <w:pStyle w:val="Prrafodelista"/>
        <w:numPr>
          <w:ilvl w:val="0"/>
          <w:numId w:val="3"/>
        </w:numPr>
        <w:spacing w:line="276" w:lineRule="auto"/>
        <w:jc w:val="both"/>
      </w:pPr>
      <w:r w:rsidRPr="004452BE">
        <w:t xml:space="preserve">Los distintos grupos de datos han de ser independientes. </w:t>
      </w:r>
    </w:p>
    <w:p w14:paraId="66FA1989" w14:textId="218A1251" w:rsidR="004452BE" w:rsidRPr="004452BE" w:rsidRDefault="004452BE" w:rsidP="00580B3F">
      <w:pPr>
        <w:pStyle w:val="Prrafodelista"/>
        <w:numPr>
          <w:ilvl w:val="0"/>
          <w:numId w:val="3"/>
        </w:numPr>
        <w:spacing w:line="276" w:lineRule="auto"/>
        <w:jc w:val="both"/>
      </w:pPr>
      <w:r w:rsidRPr="004452BE">
        <w:t xml:space="preserve">Los residuos de cada grupo deben de tener una distribución normal. </w:t>
      </w:r>
    </w:p>
    <w:p w14:paraId="23B288D1" w14:textId="72DDD3A4" w:rsidR="004452BE" w:rsidRPr="004452BE" w:rsidRDefault="004452BE" w:rsidP="00580B3F">
      <w:pPr>
        <w:pStyle w:val="Prrafodelista"/>
        <w:numPr>
          <w:ilvl w:val="0"/>
          <w:numId w:val="3"/>
        </w:numPr>
        <w:spacing w:line="276" w:lineRule="auto"/>
        <w:jc w:val="both"/>
      </w:pPr>
      <w:r w:rsidRPr="004452BE">
        <w:t xml:space="preserve">Los grupos han de presentar varianzas iguales (homocedasticidad). </w:t>
      </w:r>
    </w:p>
    <w:p w14:paraId="77CB30EA" w14:textId="4CCEEEB2" w:rsidR="001A5E24" w:rsidRDefault="001A5E24" w:rsidP="00580B3F">
      <w:pPr>
        <w:spacing w:line="276" w:lineRule="auto"/>
        <w:jc w:val="both"/>
      </w:pPr>
      <w:r>
        <w:t xml:space="preserve">Respecto la primera asunción, se asume la independencia de los datos porque se tuvo en cuenta a la hora de diseñar el experimento y seleccionar los puntos de muestreo. Las otras dos asunciones se comprueban mediante dos tests. Para ver si los residuos cumplen la normalidad se aplica el test de Shapiro-Wilk, que debe resultar en un </w:t>
      </w:r>
      <w:r w:rsidRPr="001A5E24">
        <w:rPr>
          <w:rFonts w:ascii="Cambria Math" w:hAnsi="Cambria Math" w:cs="Cambria Math"/>
        </w:rPr>
        <w:t>𝑝</w:t>
      </w:r>
      <w:r>
        <w:t xml:space="preserve">-valor mayor a 0,05 para que se de esta condición. Para asumir la homocedasticidad de los datos se realiza un test de Levene o un test de Barlett, que, como el caso anterior, tiene que cumplir con un </w:t>
      </w:r>
      <w:r w:rsidRPr="001A5E24">
        <w:rPr>
          <w:rFonts w:ascii="Cambria Math" w:hAnsi="Cambria Math" w:cs="Cambria Math"/>
        </w:rPr>
        <w:t>𝑝</w:t>
      </w:r>
      <w:r>
        <w:t>-valor por encima de 0,05</w:t>
      </w:r>
      <w:r w:rsidR="006506FD">
        <w:t xml:space="preserve"> </w:t>
      </w:r>
      <w:r w:rsidR="006506FD">
        <w:fldChar w:fldCharType="begin"/>
      </w:r>
      <w:r w:rsidR="006506FD">
        <w:instrText xml:space="preserve"> ADDIN ZOTERO_ITEM CSL_CITATION {"citationID":"4Nf19I5A","properties":{"formattedCitation":"(Quinn y Keough 2002)","plainCitation":"(Quinn y Keough 2002)","noteIndex":0},"citationItems":[{"id":413,"uris":["http://zotero.org/users/11290019/items/8D37XGGV"],"itemData":{"id":413,"type":"article-journal","language":"en","source":"Zotero","title":"Experimental Design and Data Analysis for Biologists","author":[{"family":"Quinn","given":"Gerry P"},{"family":"Keough","given":"Michael J"}],"issued":{"date-parts":[["2002"]]}}}],"schema":"https://github.com/citation-style-language/schema/raw/master/csl-citation.json"} </w:instrText>
      </w:r>
      <w:r w:rsidR="006506FD">
        <w:fldChar w:fldCharType="separate"/>
      </w:r>
      <w:r w:rsidR="006506FD" w:rsidRPr="006506FD">
        <w:rPr>
          <w:rFonts w:ascii="Calibri" w:hAnsi="Calibri" w:cs="Calibri"/>
        </w:rPr>
        <w:t>(Quinn y Keough 2002)</w:t>
      </w:r>
      <w:r w:rsidR="006506FD">
        <w:fldChar w:fldCharType="end"/>
      </w:r>
      <w:r w:rsidR="006506FD">
        <w:t>.</w:t>
      </w:r>
    </w:p>
    <w:p w14:paraId="494FF429" w14:textId="7A03741D" w:rsidR="001A5E24" w:rsidRDefault="001A5E24" w:rsidP="00580B3F">
      <w:pPr>
        <w:spacing w:line="276" w:lineRule="auto"/>
        <w:jc w:val="both"/>
      </w:pPr>
      <w:r>
        <w:t xml:space="preserve">En el caso de que no se cumpla alguna de las asunciones, se deberá transformar la variable dependiente y volver a comprobar el cumplimiento de las asunciones. En trabajos con datos ecológicos se suele realizar una transformación en logarítmica. Si, tras la transformación, no se cumplen las asunciones, se deberá recurrir como última instancia a la ANOVA con permutaciones. </w:t>
      </w:r>
      <w:r w:rsidRPr="0057540A">
        <w:t>El test de permutaciones es un test de significancia estadística para el estudio de diferencias entre grupos</w:t>
      </w:r>
      <w:r>
        <w:t xml:space="preserve">. </w:t>
      </w:r>
      <w:r w:rsidRPr="0057540A">
        <w:t xml:space="preserve">La distribución </w:t>
      </w:r>
      <w:r>
        <w:t>de la media</w:t>
      </w:r>
      <w:r w:rsidRPr="0057540A">
        <w:t xml:space="preserve"> se obtiene calculando el valor para todas las posibles reorganizaciones de las observaciones en los distintos grupos. Dado que implica calcular todas las posibles situaciones, se trata de un test exacto.</w:t>
      </w:r>
      <w:r>
        <w:t xml:space="preserve"> La hipótesis nula es que ambas muestras pertenecen a la misma distribución y que, las diferencias observadas, son debidas únicamente a variaciones causadas por el reparto aleatorio en grupos. El test de permutación permite identificar si hay evidencias en contra de esta hipótesis </w:t>
      </w:r>
      <w:r>
        <w:fldChar w:fldCharType="begin"/>
      </w:r>
      <w:r w:rsidR="008A78DD">
        <w:instrText xml:space="preserve"> ADDIN ZOTERO_ITEM CSL_CITATION {"citationID":"lQo6FLiS","properties":{"formattedCitation":"(Zieffler 1974)","plainCitation":"(Zieffler 1974)","noteIndex":0},"citationItems":[{"id":386,"uris":["http://zotero.org/users/11290019/items/EZG7YN83"],"itemData":{"id":386,"type":"book","title":"Comparing Groups Randomization and Bootstrap Methods Using R","author":[{"family":"Zieffler","given":"Andrew S."}],"issued":{"date-parts":[["1974"]]}}}],"schema":"https://github.com/citation-style-language/schema/raw/master/csl-citation.json"} </w:instrText>
      </w:r>
      <w:r>
        <w:fldChar w:fldCharType="separate"/>
      </w:r>
      <w:r w:rsidR="008A78DD" w:rsidRPr="008A78DD">
        <w:rPr>
          <w:rFonts w:ascii="Calibri" w:hAnsi="Calibri" w:cs="Calibri"/>
        </w:rPr>
        <w:t>(Zieffler 1974)</w:t>
      </w:r>
      <w:r>
        <w:fldChar w:fldCharType="end"/>
      </w:r>
      <w:r>
        <w:t xml:space="preserve">. En este caso se ha usado, en el lenguaje de programación R, la función “aovperm” del paquete “lmPerm” que usa el test de permutación Freedman-Lane con 5000 permutaciones. Con este número de permutaciones el </w:t>
      </w:r>
      <w:r w:rsidRPr="006F5051">
        <w:rPr>
          <w:rFonts w:ascii="Cambria Math" w:hAnsi="Cambria Math" w:cs="Cambria Math"/>
        </w:rPr>
        <w:t>𝑝</w:t>
      </w:r>
      <w:r>
        <w:t xml:space="preserve">-valor mínimo que podemos obtener es de 0,0002. </w:t>
      </w:r>
      <w:r w:rsidRPr="006F5051">
        <w:t xml:space="preserve">Si obtenemos </w:t>
      </w:r>
      <w:r w:rsidRPr="006F5051">
        <w:rPr>
          <w:rFonts w:ascii="Cambria Math" w:hAnsi="Cambria Math" w:cs="Cambria Math"/>
        </w:rPr>
        <w:t>𝑝</w:t>
      </w:r>
      <w:r w:rsidRPr="006F5051">
        <w:t xml:space="preserve">&lt; 0.05 se rechaza la hipótesis nula, es decir se rechaza la hipótesis de no efecto del </w:t>
      </w:r>
      <w:r w:rsidR="000F2A1F">
        <w:t>microhábitat</w:t>
      </w:r>
      <w:r w:rsidRPr="006F5051">
        <w:t xml:space="preserve"> sobre los valores de </w:t>
      </w:r>
      <w:r w:rsidR="00B355B5">
        <w:t>respiración del suelo</w:t>
      </w:r>
      <w:r w:rsidRPr="006F5051">
        <w:t xml:space="preserve"> obtenidos y por tanto se considera que este sí influye. </w:t>
      </w:r>
      <w:r>
        <w:t>Por el contrario, s</w:t>
      </w:r>
      <w:r w:rsidRPr="006F5051">
        <w:t xml:space="preserve">i </w:t>
      </w:r>
      <w:r w:rsidRPr="006F5051">
        <w:rPr>
          <w:rFonts w:ascii="Cambria Math" w:hAnsi="Cambria Math" w:cs="Cambria Math"/>
        </w:rPr>
        <w:t>𝑝</w:t>
      </w:r>
      <w:r w:rsidRPr="006F5051">
        <w:t xml:space="preserve">&gt; 0.05  se rechaza la hipótesis alternativa de sí efecto del </w:t>
      </w:r>
      <w:r w:rsidR="000F2A1F">
        <w:t>microhábitat</w:t>
      </w:r>
      <w:r w:rsidRPr="006F5051">
        <w:t xml:space="preserve"> sobre </w:t>
      </w:r>
      <w:r>
        <w:t xml:space="preserve">la respiración </w:t>
      </w:r>
      <w:r>
        <w:fldChar w:fldCharType="begin"/>
      </w:r>
      <w:r w:rsidR="008A78DD">
        <w:instrText xml:space="preserve"> ADDIN ZOTERO_ITEM CSL_CITATION {"citationID":"qnlGz34w","properties":{"formattedCitation":"(Zieffler 1974)","plainCitation":"(Zieffler 1974)","noteIndex":0},"citationItems":[{"id":386,"uris":["http://zotero.org/users/11290019/items/EZG7YN83"],"itemData":{"id":386,"type":"book","title":"Comparing Groups Randomization and Bootstrap Methods Using R","author":[{"family":"Zieffler","given":"Andrew S."}],"issued":{"date-parts":[["1974"]]}}}],"schema":"https://github.com/citation-style-language/schema/raw/master/csl-citation.json"} </w:instrText>
      </w:r>
      <w:r>
        <w:fldChar w:fldCharType="separate"/>
      </w:r>
      <w:r w:rsidR="008A78DD" w:rsidRPr="008A78DD">
        <w:rPr>
          <w:rFonts w:ascii="Calibri" w:hAnsi="Calibri" w:cs="Calibri"/>
        </w:rPr>
        <w:t>(Zieffler 1974)</w:t>
      </w:r>
      <w:r>
        <w:fldChar w:fldCharType="end"/>
      </w:r>
      <w:r>
        <w:t>.</w:t>
      </w:r>
    </w:p>
    <w:p w14:paraId="4FB9DBDE" w14:textId="0A38FC8D" w:rsidR="00067F83" w:rsidRDefault="006F5051" w:rsidP="00580B3F">
      <w:pPr>
        <w:spacing w:line="276" w:lineRule="auto"/>
        <w:jc w:val="both"/>
      </w:pPr>
      <w:r>
        <w:t xml:space="preserve">Por último, se han agrupado las variables climatológicas y los índices espectrales calculados para obtener un modelo </w:t>
      </w:r>
      <w:r w:rsidR="00105DC4">
        <w:t>predictivo</w:t>
      </w:r>
      <w:r>
        <w:t xml:space="preserve"> de la respiración.</w:t>
      </w:r>
      <w:r w:rsidR="007929F3">
        <w:t xml:space="preserve"> En este estudio se ha optado por </w:t>
      </w:r>
      <w:r w:rsidR="00D96D02">
        <w:t xml:space="preserve">un ajuste lineal con interacción entre los factores. Al ajuste lineal se le ha aplicado </w:t>
      </w:r>
      <w:r w:rsidR="00105DC4">
        <w:t>una selección de modelos mediante el criterio de información Aikaike (AIC)</w:t>
      </w:r>
      <w:r w:rsidR="00984292">
        <w:t xml:space="preserve"> utilizando el </w:t>
      </w:r>
      <w:r w:rsidR="009F085E">
        <w:t>paquete</w:t>
      </w:r>
      <w:r w:rsidR="00984292">
        <w:t xml:space="preserve"> “MuMIn” en el lenguaje de programación R</w:t>
      </w:r>
      <w:r w:rsidR="00105DC4">
        <w:t xml:space="preserve">. El AIC es un estimador del error de predicción y, por lo tanto, de la calidad relativa de los modelos estadísticos para un conjunto de datos determinado. Dado una serie de modelos para los datos, el AIC estima la calidad de cada modelo, en relación con cada uno de los otros modelos, de esta forma, el AIC proporciona un medio para la selección de modelos. El AIC se basa en la teoría de la información. Cuando se utiliza un modelo estadístico para representar el proceso que generó los datos, la representación casi nunca será exacta, por lo que se perderá algo de información al utilizar el modelo para representar el proceso. El AIC calcula la cantidad relativa de información perdida por un modelo determinado: cuanta menos información pierda un modelo, mayor será su calidad. Al estimar la cantidad de información que pierde un modelo, el AIC tiene en cuenta el equilibrio entre </w:t>
      </w:r>
      <w:r w:rsidR="00E31DDB">
        <w:t xml:space="preserve">el mejor </w:t>
      </w:r>
      <w:r w:rsidR="00105DC4">
        <w:t xml:space="preserve">ajuste del modelo y la simplicidad del mismo, teniendo este el mínimo de variables posibles. En otras palabras, el AIC </w:t>
      </w:r>
      <w:r w:rsidR="00E31DDB">
        <w:t xml:space="preserve">tiene en cuenta </w:t>
      </w:r>
      <w:r w:rsidR="00105DC4">
        <w:t>tanto el riesgo de sobreajuste como el riesgo de infraajuste.</w:t>
      </w:r>
      <w:r w:rsidR="00E31DDB">
        <w:t xml:space="preserve"> Por lo tanto, el </w:t>
      </w:r>
      <w:r w:rsidR="00E31DDB" w:rsidRPr="00E31DDB">
        <w:t>modelo con menor AIC y, al menos, una diferencia de 2 unidades con el siguiente</w:t>
      </w:r>
      <w:r w:rsidR="00E31DDB">
        <w:t xml:space="preserve"> será el óptimo para explicar la variabilidad de la respiración</w:t>
      </w:r>
      <w:r w:rsidR="00934EB9">
        <w:t xml:space="preserve"> </w:t>
      </w:r>
      <w:r w:rsidR="00934EB9">
        <w:fldChar w:fldCharType="begin"/>
      </w:r>
      <w:r w:rsidR="00934EB9">
        <w:instrText xml:space="preserve"> ADDIN ZOTERO_ITEM CSL_CITATION {"citationID":"H78zeXaj","properties":{"formattedCitation":"(Aho, Derryberry, y Peterson 2014)","plainCitation":"(Aho, Derryberry, y Peterson 2014)","noteIndex":0},"citationItems":[{"id":374,"uris":["http://zotero.org/users/11290019/items/DMDHXCK4"],"itemData":{"id":374,"type":"article-journal","container-title":"Ecology","DOI":"10.1890/13-1452.1","ISSN":"0012-9658, 1939-9170","issue":"3","journalAbbreviation":"Ecology","language":"en","page":"631-636","source":"DOI.org (Crossref)","title":"Model selection for ecologists: the worldviews of AIC and BIC","title-short":"Model selection for ecologists","volume":"95","author":[{"family":"Aho","given":"Ken"},{"family":"Derryberry","given":"DeWayne"},{"family":"Peterson","given":"Teri"}],"issued":{"date-parts":[["2014",3]]}}}],"schema":"https://github.com/citation-style-language/schema/raw/master/csl-citation.json"} </w:instrText>
      </w:r>
      <w:r w:rsidR="00934EB9">
        <w:fldChar w:fldCharType="separate"/>
      </w:r>
      <w:r w:rsidR="00934EB9" w:rsidRPr="00934EB9">
        <w:rPr>
          <w:rFonts w:ascii="Calibri" w:hAnsi="Calibri" w:cs="Calibri"/>
        </w:rPr>
        <w:t>(Aho, Derryberry, y Peterson 2014)</w:t>
      </w:r>
      <w:r w:rsidR="00934EB9">
        <w:fldChar w:fldCharType="end"/>
      </w:r>
      <w:r w:rsidR="00E31DDB">
        <w:t xml:space="preserve">. </w:t>
      </w:r>
    </w:p>
    <w:p w14:paraId="150F87BD" w14:textId="7C21F73F" w:rsidR="007929F3" w:rsidRDefault="00FC7FBC" w:rsidP="00580B3F">
      <w:pPr>
        <w:spacing w:line="276" w:lineRule="auto"/>
        <w:jc w:val="both"/>
      </w:pPr>
      <w:r>
        <w:t>Antes de</w:t>
      </w:r>
      <w:r w:rsidR="00D96D02">
        <w:t xml:space="preserve"> aplicar este método de selección de modelos a este estudio </w:t>
      </w:r>
      <w:r>
        <w:t xml:space="preserve">primero se han tenido en cuenta determinadas limitaciones y características que este presenta. </w:t>
      </w:r>
      <w:r w:rsidR="00D96D02">
        <w:t xml:space="preserve"> </w:t>
      </w:r>
      <w:r>
        <w:t>En primer lugar,</w:t>
      </w:r>
      <w:r w:rsidR="001150D2">
        <w:t xml:space="preserve"> como se ha trabajado con dos ecosistemas diferentes,</w:t>
      </w:r>
      <w:r>
        <w:t xml:space="preserve"> </w:t>
      </w:r>
      <w:r w:rsidR="001150D2">
        <w:t>se ha</w:t>
      </w:r>
      <w:r w:rsidR="00D96D02">
        <w:t xml:space="preserve"> decidido buscar el mejor modelo para cada </w:t>
      </w:r>
      <w:r w:rsidR="001150D2">
        <w:t>uno</w:t>
      </w:r>
      <w:r w:rsidR="00D96D02">
        <w:t xml:space="preserve"> por separado ya que al ser </w:t>
      </w:r>
      <w:r w:rsidR="001150D2">
        <w:t>especies</w:t>
      </w:r>
      <w:r w:rsidR="00D96D02">
        <w:t xml:space="preserve"> diferentes pueden tener una respuesta diferente a las variables. </w:t>
      </w:r>
      <w:r w:rsidR="007929F3">
        <w:t>En</w:t>
      </w:r>
      <w:r>
        <w:t xml:space="preserve"> segundo lugar, en</w:t>
      </w:r>
      <w:r w:rsidR="007929F3">
        <w:t xml:space="preserve"> este estudio </w:t>
      </w:r>
      <w:r w:rsidR="001150D2">
        <w:t>se han</w:t>
      </w:r>
      <w:r w:rsidR="007929F3">
        <w:t xml:space="preserve"> analizado cuatro índices espectrales, dos índices de vegetación y dos de humedad. A la hora de </w:t>
      </w:r>
      <w:r w:rsidR="001F7C42">
        <w:t>seleccionar</w:t>
      </w:r>
      <w:r w:rsidR="007929F3">
        <w:t xml:space="preserve"> un modelo, poner dos índices que representan </w:t>
      </w:r>
      <w:r w:rsidR="001F7C42">
        <w:t xml:space="preserve">el mismo concepto </w:t>
      </w:r>
      <w:r w:rsidR="008276BE">
        <w:t xml:space="preserve">en el modelo </w:t>
      </w:r>
      <w:r w:rsidR="007929F3">
        <w:t>puede ser redundante y añadir complejidad a</w:t>
      </w:r>
      <w:r w:rsidR="008276BE">
        <w:t xml:space="preserve"> este,</w:t>
      </w:r>
      <w:r w:rsidR="00D96D02">
        <w:t xml:space="preserve"> </w:t>
      </w:r>
      <w:r w:rsidR="008276BE">
        <w:t>p</w:t>
      </w:r>
      <w:r w:rsidR="00D96D02">
        <w:t xml:space="preserve">or lo tanto, se ha </w:t>
      </w:r>
      <w:r w:rsidR="001F7C42">
        <w:t>usado</w:t>
      </w:r>
      <w:r w:rsidR="00D96D02">
        <w:t xml:space="preserve"> uno de cada </w:t>
      </w:r>
      <w:r w:rsidR="001F7C42">
        <w:t>categoría</w:t>
      </w:r>
      <w:r w:rsidR="00D96D02">
        <w:t xml:space="preserve">. La selección </w:t>
      </w:r>
      <w:r w:rsidR="008276BE">
        <w:t xml:space="preserve">de cada índice de cada categoría </w:t>
      </w:r>
      <w:r w:rsidR="00D96D02">
        <w:t xml:space="preserve">se ha </w:t>
      </w:r>
      <w:r>
        <w:t>realizado</w:t>
      </w:r>
      <w:r w:rsidR="00D96D02">
        <w:t xml:space="preserve"> creando todos los modelos posibles con todas las combinaciones posibles de estos índices entre sí (NDVI + LSWI, NDVI + NDWI, EVI + LSWI, EVI +NDWI) y a partir de estas </w:t>
      </w:r>
      <w:r w:rsidR="001F7C42">
        <w:t xml:space="preserve">combinaciones </w:t>
      </w:r>
      <w:r w:rsidR="00D96D02">
        <w:t xml:space="preserve">se ha buscado </w:t>
      </w:r>
      <w:r>
        <w:t>la mejor aplicando un AIC.</w:t>
      </w:r>
      <w:r w:rsidR="001F7C42">
        <w:t xml:space="preserve"> La última limitación ha sido que</w:t>
      </w:r>
      <w:r w:rsidR="001150D2">
        <w:t>,</w:t>
      </w:r>
      <w:r>
        <w:t xml:space="preserve"> </w:t>
      </w:r>
      <w:r w:rsidR="001150D2">
        <w:t>después de descartar una variable de cada categoría, se</w:t>
      </w:r>
      <w:r>
        <w:t xml:space="preserve"> </w:t>
      </w:r>
      <w:r w:rsidR="001150D2">
        <w:t>siguen</w:t>
      </w:r>
      <w:r>
        <w:t xml:space="preserve"> </w:t>
      </w:r>
      <w:r w:rsidR="001150D2">
        <w:t>teniendo muchas</w:t>
      </w:r>
      <w:r>
        <w:t xml:space="preserve"> variables</w:t>
      </w:r>
      <w:r w:rsidR="001150D2">
        <w:t xml:space="preserve"> haciendo que</w:t>
      </w:r>
      <w:r>
        <w:t xml:space="preserve"> las posibles combinaciones de estas se multipli</w:t>
      </w:r>
      <w:r w:rsidR="001150D2">
        <w:t>que</w:t>
      </w:r>
      <w:r>
        <w:t xml:space="preserve">n superando el límite </w:t>
      </w:r>
      <w:r w:rsidR="001F7C42">
        <w:t>de modelos</w:t>
      </w:r>
      <w:r w:rsidR="001150D2">
        <w:t xml:space="preserve"> posibles</w:t>
      </w:r>
      <w:r w:rsidR="001F7C42">
        <w:t xml:space="preserve"> </w:t>
      </w:r>
      <w:r>
        <w:t>que establece este estadístico</w:t>
      </w:r>
      <w:r w:rsidR="001150D2">
        <w:t>.</w:t>
      </w:r>
      <w:r>
        <w:t xml:space="preserve"> </w:t>
      </w:r>
      <w:r w:rsidR="001150D2">
        <w:t>E</w:t>
      </w:r>
      <w:r>
        <w:t xml:space="preserve">n esta situación ha sido necesario retirar el factor </w:t>
      </w:r>
      <w:r w:rsidR="000F2A1F">
        <w:t>microhábitat</w:t>
      </w:r>
      <w:r>
        <w:t xml:space="preserve"> del modelo y se</w:t>
      </w:r>
      <w:r w:rsidR="001F7C42">
        <w:t xml:space="preserve">parar </w:t>
      </w:r>
      <w:r>
        <w:t xml:space="preserve">los datos por </w:t>
      </w:r>
      <w:r w:rsidR="000F2A1F">
        <w:t xml:space="preserve">microhábitat </w:t>
      </w:r>
      <w:r>
        <w:t xml:space="preserve">además de por ecosistema. </w:t>
      </w:r>
      <w:r w:rsidR="001F7C42">
        <w:t xml:space="preserve">Por ende, se ha </w:t>
      </w:r>
      <w:r w:rsidR="001150D2">
        <w:t xml:space="preserve">buscado la mejor combinación de variables para cada ecosistema y </w:t>
      </w:r>
      <w:r w:rsidR="000F2A1F">
        <w:t>microhábitat</w:t>
      </w:r>
      <w:r w:rsidR="001F7C42">
        <w:t>.</w:t>
      </w:r>
      <w:r w:rsidR="001150D2" w:rsidRPr="001150D2">
        <w:t xml:space="preserve"> </w:t>
      </w:r>
      <w:r w:rsidR="001150D2">
        <w:t xml:space="preserve">A continuación, a la mejor combinación posible se le ha incluido la interacción entre los factores y se ha aplicado la selección de modelos AIC dando lugar a un total de cuatro modelos, uno para cada ecosistema y </w:t>
      </w:r>
      <w:r w:rsidR="000F2A1F">
        <w:t>microhábitat</w:t>
      </w:r>
      <w:r w:rsidR="001150D2">
        <w:t>.</w:t>
      </w:r>
    </w:p>
    <w:p w14:paraId="14E2174A" w14:textId="77777777" w:rsidR="00E31DDB" w:rsidRDefault="00E31DDB" w:rsidP="00580B3F">
      <w:pPr>
        <w:spacing w:line="276" w:lineRule="auto"/>
        <w:jc w:val="both"/>
        <w:rPr>
          <w:b/>
          <w:bCs/>
          <w:u w:val="single"/>
        </w:rPr>
      </w:pPr>
      <w:r>
        <w:rPr>
          <w:b/>
          <w:bCs/>
          <w:u w:val="single"/>
        </w:rPr>
        <w:br w:type="page"/>
      </w:r>
    </w:p>
    <w:p w14:paraId="119DF04F" w14:textId="709EBDBE" w:rsidR="003C3974" w:rsidRPr="00B1655C" w:rsidRDefault="00B1655C" w:rsidP="00210D73">
      <w:pPr>
        <w:pStyle w:val="Ttulo1"/>
        <w:spacing w:line="276" w:lineRule="auto"/>
      </w:pPr>
      <w:bookmarkStart w:id="19" w:name="_Toc155921539"/>
      <w:r w:rsidRPr="00B1655C">
        <w:t>4. Resultados</w:t>
      </w:r>
      <w:bookmarkEnd w:id="19"/>
    </w:p>
    <w:p w14:paraId="374686CE" w14:textId="17DD099C" w:rsidR="00B1655C" w:rsidRDefault="00C418CC" w:rsidP="00210D73">
      <w:pPr>
        <w:pStyle w:val="Ttulo2"/>
        <w:spacing w:line="276" w:lineRule="auto"/>
      </w:pPr>
      <w:bookmarkStart w:id="20" w:name="_Toc155921540"/>
      <w:r w:rsidRPr="000A6BFB">
        <w:t>4.1 Variables climatológicas</w:t>
      </w:r>
      <w:bookmarkEnd w:id="20"/>
    </w:p>
    <w:p w14:paraId="5D1293C5" w14:textId="3F14881D" w:rsidR="001A5E24" w:rsidRDefault="001A5E24" w:rsidP="00210D73">
      <w:pPr>
        <w:spacing w:line="276" w:lineRule="auto"/>
        <w:jc w:val="both"/>
      </w:pPr>
      <w:r>
        <w:t>En primer lugar, tras obtener y representar los datos obtenidos de la</w:t>
      </w:r>
      <w:r w:rsidR="003476D1">
        <w:t>s</w:t>
      </w:r>
      <w:r>
        <w:t xml:space="preserve"> estaciones meteorológicas se presentan los climogramas de las áreas de estudio (Figura </w:t>
      </w:r>
      <w:r w:rsidR="00631181">
        <w:t>13</w:t>
      </w:r>
      <w:r>
        <w:t>). Por un lado</w:t>
      </w:r>
      <w:r w:rsidR="003476D1">
        <w:t>,</w:t>
      </w:r>
      <w:r>
        <w:t xml:space="preserve"> tenemos el climograma del municipio de Cadiar (Robledal; Figura </w:t>
      </w:r>
      <w:r w:rsidR="00631181">
        <w:t>13</w:t>
      </w:r>
      <w:r>
        <w:t xml:space="preserve"> a)</w:t>
      </w:r>
      <w:r w:rsidR="00631181">
        <w:t>)</w:t>
      </w:r>
      <w:r>
        <w:t xml:space="preserve"> y, por otro lado, el municipio de Fiñana (Encinar; Figura </w:t>
      </w:r>
      <w:r w:rsidR="00631181">
        <w:t>13</w:t>
      </w:r>
      <w:r>
        <w:t xml:space="preserve"> </w:t>
      </w:r>
      <w:r w:rsidR="00631181">
        <w:t>b)</w:t>
      </w:r>
      <w:r>
        <w:t xml:space="preserve">). </w:t>
      </w:r>
    </w:p>
    <w:p w14:paraId="2CBBCB6D" w14:textId="77777777" w:rsidR="001A5E24" w:rsidRPr="00281CCE" w:rsidRDefault="001A5E24" w:rsidP="00580B3F">
      <w:pPr>
        <w:spacing w:line="276" w:lineRule="auto"/>
        <w:jc w:val="both"/>
      </w:pPr>
      <w:r>
        <w:t>Si nos fijamos en la temperatura de estos, podemos observar que ambos presentan un rango y distribución de temperaturas prácticamente idénticos exceptuando una ligera menor temperatura en el municipio de Fiñana en el mes de febrero, llegando a alcanzar los grados Celsius negativos. Respecto a las precipitaciones, encontramos una situación diferente. Ambas presentan una distribución temporal de las precipitaciones prácticamente idéntica, distribuyéndose entre los meses de septiembre y marzo y especialmente abundantes en el mes de diciembre. Sin embargo, la cantidad de precipitaciones registradas difiere entre los dos municipios ya que se puede observar cómo en Fiñana son significativamente inferiores, llegando a ser la mitad o menos de las caídas en Cadiar.</w:t>
      </w:r>
    </w:p>
    <w:p w14:paraId="63FE0E5C" w14:textId="77777777" w:rsidR="00631181" w:rsidRDefault="005A065B" w:rsidP="00631181">
      <w:pPr>
        <w:jc w:val="both"/>
      </w:pPr>
      <w:r>
        <w:rPr>
          <w:noProof/>
        </w:rPr>
        <mc:AlternateContent>
          <mc:Choice Requires="wps">
            <w:drawing>
              <wp:anchor distT="0" distB="0" distL="114300" distR="114300" simplePos="0" relativeHeight="252603392" behindDoc="0" locked="0" layoutInCell="1" allowOverlap="1" wp14:anchorId="458D075B" wp14:editId="544B4456">
                <wp:simplePos x="0" y="0"/>
                <wp:positionH relativeFrom="column">
                  <wp:posOffset>-1270</wp:posOffset>
                </wp:positionH>
                <wp:positionV relativeFrom="paragraph">
                  <wp:posOffset>4119245</wp:posOffset>
                </wp:positionV>
                <wp:extent cx="5760720" cy="635"/>
                <wp:effectExtent l="0" t="0" r="0" b="0"/>
                <wp:wrapSquare wrapText="bothSides"/>
                <wp:docPr id="1508040794" name="Cuadro de texto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8CFC9D" w14:textId="1A71B31B"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13</w:t>
                            </w:r>
                            <w:r w:rsidRPr="005A065B">
                              <w:rPr>
                                <w:color w:val="auto"/>
                                <w:sz w:val="20"/>
                                <w:szCs w:val="20"/>
                              </w:rPr>
                              <w:fldChar w:fldCharType="end"/>
                            </w:r>
                            <w:r w:rsidRPr="005A065B">
                              <w:rPr>
                                <w:color w:val="auto"/>
                                <w:sz w:val="20"/>
                                <w:szCs w:val="20"/>
                              </w:rPr>
                              <w:t>: Climogramas de Cáñar, a), y de Fiñana</w:t>
                            </w:r>
                            <w:r w:rsidR="0073692A">
                              <w:rPr>
                                <w:color w:val="auto"/>
                                <w:sz w:val="20"/>
                                <w:szCs w:val="20"/>
                              </w:rPr>
                              <w:t xml:space="preserve">, </w:t>
                            </w:r>
                            <w:r w:rsidRPr="005A065B">
                              <w:rPr>
                                <w:color w:val="auto"/>
                                <w:sz w:val="20"/>
                                <w:szCs w:val="20"/>
                              </w:rPr>
                              <w:t>b)</w:t>
                            </w:r>
                            <w:r w:rsidR="0073692A">
                              <w:rPr>
                                <w:color w:val="auto"/>
                                <w:sz w:val="20"/>
                                <w:szCs w:val="20"/>
                              </w:rPr>
                              <w:t>, basados en datos diarios a lo largo de un año</w:t>
                            </w:r>
                            <w:r w:rsidRPr="005A065B">
                              <w:rPr>
                                <w:color w:val="auto"/>
                                <w:sz w:val="20"/>
                                <w:szCs w:val="20"/>
                              </w:rPr>
                              <w:t>.</w:t>
                            </w:r>
                            <w:r w:rsidR="0073692A">
                              <w:rPr>
                                <w:color w:val="auto"/>
                                <w:sz w:val="20"/>
                                <w:szCs w:val="20"/>
                              </w:rPr>
                              <w:t xml:space="preserve"> La línea roja determina la temperatura y las columnas azules la precipitación.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D075B" id="_x0000_s1068" type="#_x0000_t202" style="position:absolute;left:0;text-align:left;margin-left:-.1pt;margin-top:324.35pt;width:453.6pt;height:.05pt;z-index:25260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" stroked="f">
                <v:textbox style="mso-fit-shape-to-text:t" inset="0,0,0,0">
                  <w:txbxContent>
                    <w:p w14:paraId="7C8CFC9D" w14:textId="1A71B31B"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13</w:t>
                      </w:r>
                      <w:r w:rsidRPr="005A065B">
                        <w:rPr>
                          <w:color w:val="auto"/>
                          <w:sz w:val="20"/>
                          <w:szCs w:val="20"/>
                        </w:rPr>
                        <w:fldChar w:fldCharType="end"/>
                      </w:r>
                      <w:r w:rsidRPr="005A065B">
                        <w:rPr>
                          <w:color w:val="auto"/>
                          <w:sz w:val="20"/>
                          <w:szCs w:val="20"/>
                        </w:rPr>
                        <w:t>: Climogramas de Cáñar, a), y de Fiñana</w:t>
                      </w:r>
                      <w:r w:rsidR="0073692A">
                        <w:rPr>
                          <w:color w:val="auto"/>
                          <w:sz w:val="20"/>
                          <w:szCs w:val="20"/>
                        </w:rPr>
                        <w:t xml:space="preserve">, </w:t>
                      </w:r>
                      <w:r w:rsidRPr="005A065B">
                        <w:rPr>
                          <w:color w:val="auto"/>
                          <w:sz w:val="20"/>
                          <w:szCs w:val="20"/>
                        </w:rPr>
                        <w:t>b)</w:t>
                      </w:r>
                      <w:r w:rsidR="0073692A">
                        <w:rPr>
                          <w:color w:val="auto"/>
                          <w:sz w:val="20"/>
                          <w:szCs w:val="20"/>
                        </w:rPr>
                        <w:t>, basados en datos diarios a lo largo de un año</w:t>
                      </w:r>
                      <w:r w:rsidRPr="005A065B">
                        <w:rPr>
                          <w:color w:val="auto"/>
                          <w:sz w:val="20"/>
                          <w:szCs w:val="20"/>
                        </w:rPr>
                        <w:t>.</w:t>
                      </w:r>
                      <w:r w:rsidR="0073692A">
                        <w:rPr>
                          <w:color w:val="auto"/>
                          <w:sz w:val="20"/>
                          <w:szCs w:val="20"/>
                        </w:rPr>
                        <w:t xml:space="preserve"> La línea roja determina la temperatura y las columnas azules la precipitación.</w:t>
                      </w:r>
                    </w:p>
                  </w:txbxContent>
                </v:textbox>
                <w10:wrap type="square"/>
              </v:shape>
            </w:pict>
          </mc:Fallback>
        </mc:AlternateContent>
      </w:r>
      <w:r w:rsidR="00AD5204">
        <w:rPr>
          <w:b/>
          <w:bCs/>
          <w:noProof/>
        </w:rPr>
        <w:drawing>
          <wp:anchor distT="0" distB="0" distL="114300" distR="114300" simplePos="0" relativeHeight="250294272" behindDoc="0" locked="0" layoutInCell="1" allowOverlap="1" wp14:anchorId="02DC8659" wp14:editId="23BA69D5">
            <wp:simplePos x="0" y="0"/>
            <wp:positionH relativeFrom="margin">
              <wp:posOffset>-1270</wp:posOffset>
            </wp:positionH>
            <wp:positionV relativeFrom="paragraph">
              <wp:posOffset>162560</wp:posOffset>
            </wp:positionV>
            <wp:extent cx="5760720" cy="3899535"/>
            <wp:effectExtent l="0" t="0" r="0" b="5715"/>
            <wp:wrapSquare wrapText="bothSides"/>
            <wp:docPr id="1263393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333" name="Imagen 1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60720" cy="3899535"/>
                    </a:xfrm>
                    <a:prstGeom prst="rect">
                      <a:avLst/>
                    </a:prstGeom>
                    <a:noFill/>
                  </pic:spPr>
                </pic:pic>
              </a:graphicData>
            </a:graphic>
            <wp14:sizeRelH relativeFrom="margin">
              <wp14:pctWidth>0</wp14:pctWidth>
            </wp14:sizeRelH>
            <wp14:sizeRelV relativeFrom="margin">
              <wp14:pctHeight>0</wp14:pctHeight>
            </wp14:sizeRelV>
          </wp:anchor>
        </w:drawing>
      </w:r>
    </w:p>
    <w:p w14:paraId="579B224B" w14:textId="0080CD65" w:rsidR="00352BEA" w:rsidRPr="00631181" w:rsidRDefault="000A6BFB" w:rsidP="00210D73">
      <w:pPr>
        <w:pStyle w:val="Ttulo2"/>
        <w:spacing w:line="276" w:lineRule="auto"/>
      </w:pPr>
      <w:bookmarkStart w:id="21" w:name="_Toc155921541"/>
      <w:r>
        <w:t xml:space="preserve">4.2 </w:t>
      </w:r>
      <w:r w:rsidR="003A6D60">
        <w:t>Variación de la respiración del suelo medida</w:t>
      </w:r>
      <w:bookmarkEnd w:id="21"/>
    </w:p>
    <w:p w14:paraId="605A3CA9" w14:textId="0E26CB3A" w:rsidR="00602433" w:rsidRPr="0000034C" w:rsidRDefault="003573CD" w:rsidP="00210D73">
      <w:pPr>
        <w:spacing w:line="276" w:lineRule="auto"/>
        <w:jc w:val="both"/>
      </w:pPr>
      <w:r>
        <w:t xml:space="preserve">Los resultados de la experimentación </w:t>
      </w:r>
      <w:r w:rsidRPr="00EC543F">
        <w:rPr>
          <w:i/>
          <w:iCs/>
        </w:rPr>
        <w:t>in situ</w:t>
      </w:r>
      <w:r>
        <w:t xml:space="preserve"> han sido representados en </w:t>
      </w:r>
      <w:r w:rsidR="0066066D">
        <w:t xml:space="preserve">dos </w:t>
      </w:r>
      <w:r w:rsidR="00094904">
        <w:t>apartados</w:t>
      </w:r>
      <w:r w:rsidR="0066066D">
        <w:t>, el primero</w:t>
      </w:r>
      <w:r w:rsidR="00BE2FBF">
        <w:t>, “Variabilidad estacional”</w:t>
      </w:r>
      <w:r w:rsidR="00175B03">
        <w:t>,</w:t>
      </w:r>
      <w:r w:rsidR="0066066D">
        <w:t xml:space="preserve"> </w:t>
      </w:r>
      <w:r w:rsidR="00BE2FBF">
        <w:t>refleja la</w:t>
      </w:r>
      <w:r w:rsidR="00CD4082">
        <w:t xml:space="preserve"> variación del flujo de CO</w:t>
      </w:r>
      <w:r w:rsidR="00CD4082" w:rsidRPr="00EC543F">
        <w:rPr>
          <w:vertAlign w:val="subscript"/>
        </w:rPr>
        <w:t>2</w:t>
      </w:r>
      <w:r w:rsidR="00F32E05">
        <w:t xml:space="preserve"> (variable respuesta)</w:t>
      </w:r>
      <w:r w:rsidR="00CD4082">
        <w:t xml:space="preserve"> emitido por el suelo</w:t>
      </w:r>
      <w:r w:rsidR="00925B54">
        <w:t xml:space="preserve"> a través del tiempo en función</w:t>
      </w:r>
      <w:r w:rsidR="00CD4082">
        <w:t xml:space="preserve"> </w:t>
      </w:r>
      <w:r w:rsidR="00F32E05">
        <w:t xml:space="preserve">del </w:t>
      </w:r>
      <w:r w:rsidR="000F2A1F">
        <w:t xml:space="preserve">microhábitat </w:t>
      </w:r>
      <w:r w:rsidR="00F32E05">
        <w:t>(variable independiente)</w:t>
      </w:r>
      <w:r w:rsidR="00175B03">
        <w:t xml:space="preserve"> y el segundo representa las diferencias </w:t>
      </w:r>
      <w:r w:rsidR="00290F0B">
        <w:t xml:space="preserve">y/o similitudes </w:t>
      </w:r>
      <w:r w:rsidR="00175B03">
        <w:t xml:space="preserve">estadísticas </w:t>
      </w:r>
      <w:r w:rsidR="00290F0B">
        <w:t>entre los grupos de datos.</w:t>
      </w:r>
    </w:p>
    <w:p w14:paraId="1C9832CF" w14:textId="79878DDC" w:rsidR="000A6BFB" w:rsidRDefault="00C903D0" w:rsidP="00580B3F">
      <w:pPr>
        <w:spacing w:line="276" w:lineRule="auto"/>
        <w:jc w:val="both"/>
        <w:rPr>
          <w:u w:val="single"/>
        </w:rPr>
      </w:pPr>
      <w:r>
        <w:rPr>
          <w:u w:val="single"/>
        </w:rPr>
        <w:t>4.2.1 Variabilidad estacional</w:t>
      </w:r>
    </w:p>
    <w:p w14:paraId="5546C90A" w14:textId="62656204" w:rsidR="00C903D0" w:rsidRPr="003E73E2" w:rsidRDefault="003E73E2" w:rsidP="00580B3F">
      <w:pPr>
        <w:spacing w:line="276" w:lineRule="auto"/>
        <w:jc w:val="both"/>
      </w:pPr>
      <w:r>
        <w:t xml:space="preserve">En la figura </w:t>
      </w:r>
      <w:r w:rsidR="00631181">
        <w:t>14</w:t>
      </w:r>
      <w:r>
        <w:t xml:space="preserve"> podemos observar la variación </w:t>
      </w:r>
      <w:r w:rsidR="00B355B5">
        <w:t>de la respiración del suelo (medida como flujo de CO</w:t>
      </w:r>
      <w:r w:rsidR="00B355B5" w:rsidRPr="00B355B5">
        <w:rPr>
          <w:vertAlign w:val="subscript"/>
        </w:rPr>
        <w:t>2</w:t>
      </w:r>
      <w:r w:rsidR="00B355B5">
        <w:t>)</w:t>
      </w:r>
      <w:r>
        <w:t xml:space="preserve"> </w:t>
      </w:r>
      <w:r w:rsidR="0061787D">
        <w:t xml:space="preserve">a través del tiempo en función del </w:t>
      </w:r>
      <w:r w:rsidR="000F2A1F">
        <w:t xml:space="preserve">microhábitat </w:t>
      </w:r>
      <w:r w:rsidR="000052B9">
        <w:t xml:space="preserve">para el caso </w:t>
      </w:r>
      <w:r w:rsidR="001F7C42">
        <w:t>del robledal</w:t>
      </w:r>
      <w:r w:rsidR="00DC7291">
        <w:t xml:space="preserve"> de Cáñar</w:t>
      </w:r>
      <w:r w:rsidR="000052B9">
        <w:t xml:space="preserve"> (figura </w:t>
      </w:r>
      <w:r w:rsidR="00631181">
        <w:t>14</w:t>
      </w:r>
      <w:r w:rsidR="000052B9">
        <w:t xml:space="preserve"> a) y el caso de</w:t>
      </w:r>
      <w:r w:rsidR="001F7C42">
        <w:t>l encinar</w:t>
      </w:r>
      <w:r w:rsidR="00DC7291">
        <w:t xml:space="preserve"> de Fiñana</w:t>
      </w:r>
      <w:r w:rsidR="000052B9">
        <w:t xml:space="preserve"> (figura </w:t>
      </w:r>
      <w:r w:rsidR="00631181">
        <w:t>14</w:t>
      </w:r>
      <w:r w:rsidR="000052B9">
        <w:t xml:space="preserve"> b).</w:t>
      </w:r>
    </w:p>
    <w:p w14:paraId="1CC5CE42" w14:textId="4E75799E" w:rsidR="00A12C77" w:rsidRPr="00657FFA" w:rsidRDefault="00E53724" w:rsidP="00580B3F">
      <w:pPr>
        <w:spacing w:line="276" w:lineRule="auto"/>
        <w:jc w:val="both"/>
      </w:pPr>
      <w:r>
        <w:rPr>
          <w:b/>
          <w:bCs/>
          <w:noProof/>
        </w:rPr>
        <w:drawing>
          <wp:anchor distT="0" distB="0" distL="114300" distR="114300" simplePos="0" relativeHeight="250321920" behindDoc="0" locked="0" layoutInCell="1" allowOverlap="1" wp14:anchorId="19611D04" wp14:editId="7C78073B">
            <wp:simplePos x="0" y="0"/>
            <wp:positionH relativeFrom="margin">
              <wp:posOffset>1270</wp:posOffset>
            </wp:positionH>
            <wp:positionV relativeFrom="paragraph">
              <wp:posOffset>2945130</wp:posOffset>
            </wp:positionV>
            <wp:extent cx="5761990" cy="3777615"/>
            <wp:effectExtent l="0" t="0" r="0" b="0"/>
            <wp:wrapSquare wrapText="bothSides"/>
            <wp:docPr id="10659659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65900" name="Imagen 1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1990" cy="377761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627968" behindDoc="0" locked="0" layoutInCell="1" allowOverlap="1" wp14:anchorId="4112BA40" wp14:editId="07D0D93B">
                <wp:simplePos x="0" y="0"/>
                <wp:positionH relativeFrom="margin">
                  <wp:posOffset>0</wp:posOffset>
                </wp:positionH>
                <wp:positionV relativeFrom="paragraph">
                  <wp:posOffset>6759575</wp:posOffset>
                </wp:positionV>
                <wp:extent cx="5761990" cy="635"/>
                <wp:effectExtent l="0" t="0" r="0" b="1270"/>
                <wp:wrapSquare wrapText="bothSides"/>
                <wp:docPr id="238088635" name="Cuadro de texto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848F13E" w14:textId="353D0E3C"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14</w:t>
                            </w:r>
                            <w:r w:rsidRPr="005A065B">
                              <w:rPr>
                                <w:color w:val="auto"/>
                                <w:sz w:val="20"/>
                                <w:szCs w:val="20"/>
                              </w:rPr>
                              <w:fldChar w:fldCharType="end"/>
                            </w:r>
                            <w:r w:rsidRPr="005A065B">
                              <w:rPr>
                                <w:color w:val="auto"/>
                                <w:sz w:val="20"/>
                                <w:szCs w:val="20"/>
                              </w:rPr>
                              <w:t>: Variación de</w:t>
                            </w:r>
                            <w:r w:rsidR="00B355B5">
                              <w:rPr>
                                <w:color w:val="auto"/>
                                <w:sz w:val="20"/>
                                <w:szCs w:val="20"/>
                              </w:rPr>
                              <w:t xml:space="preserve"> </w:t>
                            </w:r>
                            <w:r w:rsidRPr="005A065B">
                              <w:rPr>
                                <w:color w:val="auto"/>
                                <w:sz w:val="20"/>
                                <w:szCs w:val="20"/>
                              </w:rPr>
                              <w:t>l</w:t>
                            </w:r>
                            <w:r w:rsidR="00B355B5">
                              <w:rPr>
                                <w:color w:val="auto"/>
                                <w:sz w:val="20"/>
                                <w:szCs w:val="20"/>
                              </w:rPr>
                              <w:t>a respiración del suelo (</w:t>
                            </w:r>
                            <w:r w:rsidRPr="005A065B">
                              <w:rPr>
                                <w:color w:val="auto"/>
                                <w:sz w:val="20"/>
                                <w:szCs w:val="20"/>
                              </w:rPr>
                              <w:t>flujo de CO</w:t>
                            </w:r>
                            <w:r w:rsidRPr="00EC543F">
                              <w:rPr>
                                <w:color w:val="auto"/>
                                <w:sz w:val="20"/>
                                <w:szCs w:val="20"/>
                                <w:vertAlign w:val="subscript"/>
                              </w:rPr>
                              <w:t>2</w:t>
                            </w:r>
                            <w:r w:rsidR="00B355B5">
                              <w:rPr>
                                <w:color w:val="auto"/>
                                <w:sz w:val="20"/>
                                <w:szCs w:val="20"/>
                              </w:rPr>
                              <w:t xml:space="preserve">) </w:t>
                            </w:r>
                            <w:r w:rsidRPr="005A065B">
                              <w:rPr>
                                <w:color w:val="auto"/>
                                <w:sz w:val="20"/>
                                <w:szCs w:val="20"/>
                              </w:rPr>
                              <w:t>a lo largo de un año para Cáñar, a)</w:t>
                            </w:r>
                            <w:r w:rsidR="0073692A">
                              <w:rPr>
                                <w:color w:val="auto"/>
                                <w:sz w:val="20"/>
                                <w:szCs w:val="20"/>
                              </w:rPr>
                              <w:t>,</w:t>
                            </w:r>
                            <w:r w:rsidRPr="005A065B">
                              <w:rPr>
                                <w:color w:val="auto"/>
                                <w:sz w:val="20"/>
                                <w:szCs w:val="20"/>
                              </w:rPr>
                              <w:t xml:space="preserve"> y Fiñana, b).</w:t>
                            </w:r>
                            <w:r w:rsidR="0073692A">
                              <w:rPr>
                                <w:color w:val="auto"/>
                                <w:sz w:val="20"/>
                                <w:szCs w:val="20"/>
                              </w:rPr>
                              <w:t xml:space="preserve"> El eje x está dividido en las fechas muestreadas y se distinguen los dos </w:t>
                            </w:r>
                            <w:r w:rsidR="000F2A1F" w:rsidRPr="000F2A1F">
                              <w:rPr>
                                <w:color w:val="auto"/>
                                <w:sz w:val="20"/>
                                <w:szCs w:val="20"/>
                              </w:rPr>
                              <w:t>microhábitat</w:t>
                            </w:r>
                            <w:r w:rsidR="000F2A1F">
                              <w:rPr>
                                <w:color w:val="auto"/>
                                <w:sz w:val="20"/>
                                <w:szCs w:val="20"/>
                              </w:rPr>
                              <w:t>s</w:t>
                            </w:r>
                            <w:r w:rsidR="000F2A1F" w:rsidRPr="000F2A1F">
                              <w:rPr>
                                <w:color w:val="auto"/>
                                <w:sz w:val="20"/>
                                <w:szCs w:val="20"/>
                              </w:rPr>
                              <w:t xml:space="preserve"> </w:t>
                            </w:r>
                            <w:r w:rsidR="0073692A">
                              <w:rPr>
                                <w:color w:val="auto"/>
                                <w:sz w:val="20"/>
                                <w:szCs w:val="20"/>
                              </w:rPr>
                              <w:t>según color en ambas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2BA40" id="_x0000_s1069" type="#_x0000_t202" style="position:absolute;left:0;text-align:left;margin-left:0;margin-top:532.25pt;width:453.7pt;height:.05pt;z-index:2526279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7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7PJ3R2FJMVm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" stroked="f">
                <v:textbox style="mso-fit-shape-to-text:t" inset="0,0,0,0">
                  <w:txbxContent>
                    <w:p w14:paraId="4848F13E" w14:textId="353D0E3C"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14</w:t>
                      </w:r>
                      <w:r w:rsidRPr="005A065B">
                        <w:rPr>
                          <w:color w:val="auto"/>
                          <w:sz w:val="20"/>
                          <w:szCs w:val="20"/>
                        </w:rPr>
                        <w:fldChar w:fldCharType="end"/>
                      </w:r>
                      <w:r w:rsidRPr="005A065B">
                        <w:rPr>
                          <w:color w:val="auto"/>
                          <w:sz w:val="20"/>
                          <w:szCs w:val="20"/>
                        </w:rPr>
                        <w:t>: Variación de</w:t>
                      </w:r>
                      <w:r w:rsidR="00B355B5">
                        <w:rPr>
                          <w:color w:val="auto"/>
                          <w:sz w:val="20"/>
                          <w:szCs w:val="20"/>
                        </w:rPr>
                        <w:t xml:space="preserve"> </w:t>
                      </w:r>
                      <w:r w:rsidRPr="005A065B">
                        <w:rPr>
                          <w:color w:val="auto"/>
                          <w:sz w:val="20"/>
                          <w:szCs w:val="20"/>
                        </w:rPr>
                        <w:t>l</w:t>
                      </w:r>
                      <w:r w:rsidR="00B355B5">
                        <w:rPr>
                          <w:color w:val="auto"/>
                          <w:sz w:val="20"/>
                          <w:szCs w:val="20"/>
                        </w:rPr>
                        <w:t>a respiración del suelo (</w:t>
                      </w:r>
                      <w:r w:rsidRPr="005A065B">
                        <w:rPr>
                          <w:color w:val="auto"/>
                          <w:sz w:val="20"/>
                          <w:szCs w:val="20"/>
                        </w:rPr>
                        <w:t>flujo de CO</w:t>
                      </w:r>
                      <w:r w:rsidRPr="00EC543F">
                        <w:rPr>
                          <w:color w:val="auto"/>
                          <w:sz w:val="20"/>
                          <w:szCs w:val="20"/>
                          <w:vertAlign w:val="subscript"/>
                        </w:rPr>
                        <w:t>2</w:t>
                      </w:r>
                      <w:r w:rsidR="00B355B5">
                        <w:rPr>
                          <w:color w:val="auto"/>
                          <w:sz w:val="20"/>
                          <w:szCs w:val="20"/>
                        </w:rPr>
                        <w:t xml:space="preserve">) </w:t>
                      </w:r>
                      <w:r w:rsidRPr="005A065B">
                        <w:rPr>
                          <w:color w:val="auto"/>
                          <w:sz w:val="20"/>
                          <w:szCs w:val="20"/>
                        </w:rPr>
                        <w:t>a lo largo de un año para Cáñar, a)</w:t>
                      </w:r>
                      <w:r w:rsidR="0073692A">
                        <w:rPr>
                          <w:color w:val="auto"/>
                          <w:sz w:val="20"/>
                          <w:szCs w:val="20"/>
                        </w:rPr>
                        <w:t>,</w:t>
                      </w:r>
                      <w:r w:rsidRPr="005A065B">
                        <w:rPr>
                          <w:color w:val="auto"/>
                          <w:sz w:val="20"/>
                          <w:szCs w:val="20"/>
                        </w:rPr>
                        <w:t xml:space="preserve"> y Fiñana, b).</w:t>
                      </w:r>
                      <w:r w:rsidR="0073692A">
                        <w:rPr>
                          <w:color w:val="auto"/>
                          <w:sz w:val="20"/>
                          <w:szCs w:val="20"/>
                        </w:rPr>
                        <w:t xml:space="preserve"> El eje x está dividido en las fechas muestreadas y se distinguen los dos </w:t>
                      </w:r>
                      <w:r w:rsidR="000F2A1F" w:rsidRPr="000F2A1F">
                        <w:rPr>
                          <w:color w:val="auto"/>
                          <w:sz w:val="20"/>
                          <w:szCs w:val="20"/>
                        </w:rPr>
                        <w:t>microhábitat</w:t>
                      </w:r>
                      <w:r w:rsidR="000F2A1F">
                        <w:rPr>
                          <w:color w:val="auto"/>
                          <w:sz w:val="20"/>
                          <w:szCs w:val="20"/>
                        </w:rPr>
                        <w:t>s</w:t>
                      </w:r>
                      <w:r w:rsidR="000F2A1F" w:rsidRPr="000F2A1F">
                        <w:rPr>
                          <w:color w:val="auto"/>
                          <w:sz w:val="20"/>
                          <w:szCs w:val="20"/>
                        </w:rPr>
                        <w:t xml:space="preserve"> </w:t>
                      </w:r>
                      <w:r w:rsidR="0073692A">
                        <w:rPr>
                          <w:color w:val="auto"/>
                          <w:sz w:val="20"/>
                          <w:szCs w:val="20"/>
                        </w:rPr>
                        <w:t>según color en ambas gráficas.</w:t>
                      </w:r>
                    </w:p>
                  </w:txbxContent>
                </v:textbox>
                <w10:wrap type="square" anchorx="margin"/>
              </v:shape>
            </w:pict>
          </mc:Fallback>
        </mc:AlternateContent>
      </w:r>
      <w:r w:rsidR="00A12C77">
        <w:t xml:space="preserve">En primer lugar, se puede observar que, de forma general, en todas las fechas muestreadas los valores de respiración son notoriamente superiores en los collares situados bajo copa que en los collares situados en suelo desnudo en ambas parcelas, pero este hecho se da especialmente en </w:t>
      </w:r>
      <w:r w:rsidR="00DC7291">
        <w:t>el</w:t>
      </w:r>
      <w:r w:rsidR="00A12C77">
        <w:t xml:space="preserve"> </w:t>
      </w:r>
      <w:r w:rsidR="00DC7291">
        <w:t>robledal</w:t>
      </w:r>
      <w:r w:rsidR="00A12C77">
        <w:t>. En segundo lugar, si nos fijamos en la evolución temporal de la respiración, podemos ver que est</w:t>
      </w:r>
      <w:r w:rsidR="00C973DF">
        <w:t>a</w:t>
      </w:r>
      <w:r w:rsidR="00A12C77">
        <w:t xml:space="preserve"> no es constante, sino que presenta variaciones a lo largo del año. En el caso del robledal, los valores más altos de </w:t>
      </w:r>
      <w:r w:rsidR="00B355B5">
        <w:t>respiración</w:t>
      </w:r>
      <w:r w:rsidR="00A12C77">
        <w:t xml:space="preserve"> se encuentran en los meses que coinciden con temperaturas más moderadas, como </w:t>
      </w:r>
      <w:r w:rsidR="00722D94">
        <w:t>en</w:t>
      </w:r>
      <w:r w:rsidR="00A12C77">
        <w:t xml:space="preserve"> la primavera, y </w:t>
      </w:r>
      <w:r w:rsidR="00722D94">
        <w:t xml:space="preserve">eventos de precipitaciones, como en </w:t>
      </w:r>
      <w:r w:rsidR="00A12C77">
        <w:t>finales de verano y otoño</w:t>
      </w:r>
      <w:r w:rsidR="00722D94">
        <w:t>,</w:t>
      </w:r>
      <w:r w:rsidR="002C2150">
        <w:t xml:space="preserve"> </w:t>
      </w:r>
      <w:r w:rsidR="00722D94">
        <w:t>l</w:t>
      </w:r>
      <w:r w:rsidR="002C2150">
        <w:t xml:space="preserve">legándose a alcanzar valores de respiración promedio de hasta </w:t>
      </w:r>
      <w:r w:rsidR="00CC63BD">
        <w:t>5,8</w:t>
      </w:r>
      <w:r w:rsidR="002C2150">
        <w:t xml:space="preserve"> </w:t>
      </w:r>
      <w:r w:rsidR="00CC63BD" w:rsidRPr="00CC63BD">
        <w:t>µ</w:t>
      </w:r>
      <w:r w:rsidR="00CC63BD">
        <w:t xml:space="preserve"> mol m</w:t>
      </w:r>
      <w:r w:rsidR="00CC63BD" w:rsidRPr="00CC63BD">
        <w:rPr>
          <w:vertAlign w:val="superscript"/>
        </w:rPr>
        <w:t>-2</w:t>
      </w:r>
      <w:r w:rsidR="00CC63BD">
        <w:t xml:space="preserve"> s</w:t>
      </w:r>
      <w:r w:rsidR="00CC63BD" w:rsidRPr="00CC63BD">
        <w:rPr>
          <w:vertAlign w:val="superscript"/>
        </w:rPr>
        <w:t>-1</w:t>
      </w:r>
      <w:r w:rsidR="00CC63BD">
        <w:t xml:space="preserve">. </w:t>
      </w:r>
      <w:r w:rsidR="00A12C77">
        <w:t xml:space="preserve">Los meses más cálidos (julio y </w:t>
      </w:r>
      <w:r w:rsidR="00CC63BD">
        <w:t xml:space="preserve">principios de </w:t>
      </w:r>
      <w:r w:rsidR="00A12C77">
        <w:t>agosto) y los meses más fríos (noviembre-abril) presentan valores más bajos. En el caso del encinar, la evolución temporal de</w:t>
      </w:r>
      <w:r w:rsidR="00B355B5">
        <w:t xml:space="preserve"> </w:t>
      </w:r>
      <w:r w:rsidR="00A12C77">
        <w:t>l</w:t>
      </w:r>
      <w:r w:rsidR="00B355B5">
        <w:t>a</w:t>
      </w:r>
      <w:r w:rsidR="00A12C77">
        <w:t xml:space="preserve"> </w:t>
      </w:r>
      <w:r w:rsidR="00B355B5">
        <w:t xml:space="preserve">respiración </w:t>
      </w:r>
      <w:r w:rsidR="00A12C77">
        <w:t>es parecida</w:t>
      </w:r>
      <w:r w:rsidR="00CC63BD" w:rsidRPr="00CC63BD">
        <w:rPr>
          <w:rFonts w:ascii="Segoe UI" w:hAnsi="Segoe UI" w:cs="Segoe UI"/>
          <w:sz w:val="18"/>
          <w:szCs w:val="18"/>
        </w:rPr>
        <w:t xml:space="preserve"> </w:t>
      </w:r>
      <w:r w:rsidR="00CC63BD">
        <w:t>a</w:t>
      </w:r>
      <w:r w:rsidR="00CC63BD" w:rsidRPr="00CC63BD">
        <w:t>unque con valores de respiración sistemáticamente más bajos que en el robledal, con un valor de respiración promedio en los meses más cálidos de</w:t>
      </w:r>
      <w:r w:rsidR="00CC63BD">
        <w:t xml:space="preserve"> hasta</w:t>
      </w:r>
      <w:r w:rsidR="00CC63BD" w:rsidRPr="00CC63BD">
        <w:t xml:space="preserve"> </w:t>
      </w:r>
      <w:r w:rsidR="00CC63BD">
        <w:t>3</w:t>
      </w:r>
      <w:r w:rsidR="00CC63BD" w:rsidRPr="00CC63BD">
        <w:t xml:space="preserve"> µ</w:t>
      </w:r>
      <w:r w:rsidR="00CC63BD">
        <w:t xml:space="preserve"> mol m</w:t>
      </w:r>
      <w:r w:rsidR="00CC63BD" w:rsidRPr="00CC63BD">
        <w:rPr>
          <w:vertAlign w:val="superscript"/>
        </w:rPr>
        <w:t>-2</w:t>
      </w:r>
      <w:r w:rsidR="00CC63BD">
        <w:t xml:space="preserve"> s</w:t>
      </w:r>
      <w:r w:rsidR="00CC63BD" w:rsidRPr="00CC63BD">
        <w:rPr>
          <w:vertAlign w:val="superscript"/>
        </w:rPr>
        <w:t>-1</w:t>
      </w:r>
      <w:r>
        <w:t>.</w:t>
      </w:r>
      <w:r w:rsidR="00A12C77">
        <w:t xml:space="preserve"> </w:t>
      </w:r>
      <w:r>
        <w:t>S</w:t>
      </w:r>
      <w:r w:rsidR="00A12C77">
        <w:t>in embargo, a diferencia del robledal, los valores de los meses de otoño son más parecidos a los valores de los meses más fríos. Destaca también en esta parcela un incremento de</w:t>
      </w:r>
      <w:r w:rsidR="00B355B5">
        <w:t xml:space="preserve"> </w:t>
      </w:r>
      <w:r w:rsidR="00A12C77">
        <w:t>l</w:t>
      </w:r>
      <w:r w:rsidR="00B355B5">
        <w:t>a</w:t>
      </w:r>
      <w:r w:rsidR="00A12C77">
        <w:t xml:space="preserve"> </w:t>
      </w:r>
      <w:r w:rsidR="00B355B5">
        <w:t xml:space="preserve">respiración </w:t>
      </w:r>
      <w:r w:rsidR="00A12C77">
        <w:t xml:space="preserve">en el </w:t>
      </w:r>
      <w:r w:rsidR="000F2A1F">
        <w:t xml:space="preserve">microhábitat </w:t>
      </w:r>
      <w:r w:rsidR="00A12C77">
        <w:t>bajo copa en los meses de diciembre y enero</w:t>
      </w:r>
      <w:r w:rsidR="00DC7291">
        <w:t>, coincidiendo con las semanas de mayor precipitación</w:t>
      </w:r>
      <w:r w:rsidR="00A12C77">
        <w:t>.</w:t>
      </w:r>
    </w:p>
    <w:p w14:paraId="6194D6E0" w14:textId="6BF40CBA" w:rsidR="00A12C77" w:rsidRDefault="00A12C77" w:rsidP="00580B3F">
      <w:pPr>
        <w:spacing w:line="276" w:lineRule="auto"/>
        <w:rPr>
          <w:u w:val="single"/>
        </w:rPr>
      </w:pPr>
      <w:r>
        <w:rPr>
          <w:u w:val="single"/>
        </w:rPr>
        <w:t xml:space="preserve">4.2.2 Efecto del </w:t>
      </w:r>
      <w:r w:rsidR="000F2A1F">
        <w:rPr>
          <w:u w:val="single"/>
        </w:rPr>
        <w:t>microhábitat</w:t>
      </w:r>
      <w:r>
        <w:rPr>
          <w:u w:val="single"/>
        </w:rPr>
        <w:t xml:space="preserve"> en la respiración de suelo</w:t>
      </w:r>
    </w:p>
    <w:p w14:paraId="5129A134" w14:textId="77777777" w:rsidR="000D7E54" w:rsidRPr="00030ABA" w:rsidRDefault="00631181" w:rsidP="00E53724">
      <w:pPr>
        <w:spacing w:line="276" w:lineRule="auto"/>
        <w:jc w:val="both"/>
      </w:pPr>
      <w:r>
        <w:t xml:space="preserve">En la figura 15 se pueden observar las diferencias entre </w:t>
      </w:r>
      <w:r w:rsidR="000F2A1F">
        <w:t xml:space="preserve">microhábitats </w:t>
      </w:r>
      <w:r>
        <w:t>para los dos ecosistemas.</w:t>
      </w:r>
      <w:r w:rsidR="00831A7E">
        <w:t xml:space="preserve"> En el robledal se ha registrado un valor de respiración promedio de </w:t>
      </w:r>
      <w:r w:rsidR="0030087F" w:rsidRPr="0030087F">
        <w:t xml:space="preserve">3,19 </w:t>
      </w:r>
      <w:r w:rsidR="0030087F" w:rsidRPr="00CC63BD">
        <w:t>µ</w:t>
      </w:r>
      <w:r w:rsidR="0030087F">
        <w:t>mol m</w:t>
      </w:r>
      <w:r w:rsidR="0030087F" w:rsidRPr="00CC63BD">
        <w:rPr>
          <w:vertAlign w:val="superscript"/>
        </w:rPr>
        <w:t>-2</w:t>
      </w:r>
      <w:r w:rsidR="0030087F">
        <w:t xml:space="preserve"> s</w:t>
      </w:r>
      <w:r w:rsidR="0030087F" w:rsidRPr="00CC63BD">
        <w:rPr>
          <w:vertAlign w:val="superscript"/>
        </w:rPr>
        <w:t>-1</w:t>
      </w:r>
      <w:r w:rsidR="0030087F">
        <w:t xml:space="preserve"> </w:t>
      </w:r>
      <w:r w:rsidR="00831A7E">
        <w:t xml:space="preserve">en el microhábitat bajo </w:t>
      </w:r>
      <w:r w:rsidR="00572D15">
        <w:rPr>
          <w:noProof/>
        </w:rPr>
        <w:drawing>
          <wp:anchor distT="0" distB="0" distL="114300" distR="114300" simplePos="0" relativeHeight="252884992" behindDoc="0" locked="0" layoutInCell="1" allowOverlap="1" wp14:anchorId="41BA1C89" wp14:editId="6BF3A118">
            <wp:simplePos x="0" y="0"/>
            <wp:positionH relativeFrom="margin">
              <wp:posOffset>7620</wp:posOffset>
            </wp:positionH>
            <wp:positionV relativeFrom="paragraph">
              <wp:posOffset>1270</wp:posOffset>
            </wp:positionV>
            <wp:extent cx="5749290" cy="1892300"/>
            <wp:effectExtent l="0" t="0" r="3810" b="0"/>
            <wp:wrapTopAndBottom/>
            <wp:docPr id="19800861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6138" name="Imagen 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9800"/>
                    <a:stretch/>
                  </pic:blipFill>
                  <pic:spPr bwMode="auto">
                    <a:xfrm>
                      <a:off x="0" y="0"/>
                      <a:ext cx="5749290" cy="1892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1A7E">
        <w:t xml:space="preserve">copa y de </w:t>
      </w:r>
      <w:r w:rsidR="0030087F" w:rsidRPr="0030087F">
        <w:t xml:space="preserve">1,74 </w:t>
      </w:r>
      <w:r w:rsidR="0030087F" w:rsidRPr="00CC63BD">
        <w:t>µ</w:t>
      </w:r>
      <w:r w:rsidR="0030087F">
        <w:t>mol m</w:t>
      </w:r>
      <w:r w:rsidR="0030087F" w:rsidRPr="00CC63BD">
        <w:rPr>
          <w:vertAlign w:val="superscript"/>
        </w:rPr>
        <w:t>-2</w:t>
      </w:r>
      <w:r w:rsidR="0030087F">
        <w:t xml:space="preserve"> s</w:t>
      </w:r>
      <w:r w:rsidR="0030087F" w:rsidRPr="00CC63BD">
        <w:rPr>
          <w:vertAlign w:val="superscript"/>
        </w:rPr>
        <w:t>-1</w:t>
      </w:r>
      <w:r w:rsidR="0030087F">
        <w:t xml:space="preserve"> </w:t>
      </w:r>
      <w:r w:rsidR="00831A7E">
        <w:t xml:space="preserve">en el microhábitat de suelo desnudo. Por otro lado, en el encinar se ha registrado un valor de respiración promedio de </w:t>
      </w:r>
      <w:r w:rsidR="0030087F" w:rsidRPr="0030087F">
        <w:t xml:space="preserve">2,01 </w:t>
      </w:r>
      <w:r w:rsidR="0030087F" w:rsidRPr="00CC63BD">
        <w:t>µ</w:t>
      </w:r>
      <w:r w:rsidR="0030087F">
        <w:t>mol m</w:t>
      </w:r>
      <w:r w:rsidR="0030087F" w:rsidRPr="00CC63BD">
        <w:rPr>
          <w:vertAlign w:val="superscript"/>
        </w:rPr>
        <w:t>-2</w:t>
      </w:r>
      <w:r w:rsidR="0030087F">
        <w:t xml:space="preserve"> s</w:t>
      </w:r>
      <w:r w:rsidR="0030087F" w:rsidRPr="00CC63BD">
        <w:rPr>
          <w:vertAlign w:val="superscript"/>
        </w:rPr>
        <w:t>-1</w:t>
      </w:r>
      <w:r w:rsidR="0030087F">
        <w:t xml:space="preserve"> </w:t>
      </w:r>
      <w:r w:rsidR="00831A7E">
        <w:t xml:space="preserve">en el microhábitat bajo copa y un valor promedio de </w:t>
      </w:r>
      <w:r w:rsidR="0030087F" w:rsidRPr="0030087F">
        <w:t>1,2</w:t>
      </w:r>
      <w:r w:rsidR="0030087F">
        <w:t xml:space="preserve">7 </w:t>
      </w:r>
      <w:r w:rsidR="0030087F" w:rsidRPr="00CC63BD">
        <w:t>µ</w:t>
      </w:r>
      <w:r w:rsidR="0030087F">
        <w:t>mol m</w:t>
      </w:r>
      <w:r w:rsidR="0030087F" w:rsidRPr="00CC63BD">
        <w:rPr>
          <w:vertAlign w:val="superscript"/>
        </w:rPr>
        <w:t>-2</w:t>
      </w:r>
      <w:r w:rsidR="0030087F">
        <w:t xml:space="preserve"> s</w:t>
      </w:r>
      <w:r w:rsidR="0030087F" w:rsidRPr="00CC63BD">
        <w:rPr>
          <w:vertAlign w:val="superscript"/>
        </w:rPr>
        <w:t>-1</w:t>
      </w:r>
      <w:r w:rsidR="0030087F">
        <w:t xml:space="preserve"> e</w:t>
      </w:r>
      <w:r w:rsidR="00831A7E">
        <w:t>n el microhábitat de suelo desnudo.</w:t>
      </w:r>
      <w:r>
        <w:t xml:space="preserve"> </w:t>
      </w:r>
      <w:r w:rsidR="00A12C77">
        <w:t xml:space="preserve">Tras realizar los análisis estadísticos, se han obtenido los resultados que se pueden observar en la tabla </w:t>
      </w:r>
      <w:r w:rsidR="00C3216C">
        <w:t>2</w:t>
      </w:r>
      <w:r w:rsidR="00A12C77">
        <w:t xml:space="preserve">. </w:t>
      </w:r>
      <w:r w:rsidR="00E53724">
        <w:rPr>
          <w:noProof/>
        </w:rPr>
        <mc:AlternateContent>
          <mc:Choice Requires="wps">
            <w:drawing>
              <wp:anchor distT="0" distB="0" distL="114300" distR="114300" simplePos="0" relativeHeight="252950528" behindDoc="0" locked="0" layoutInCell="1" allowOverlap="1" wp14:anchorId="430340C2" wp14:editId="40E53A55">
                <wp:simplePos x="0" y="0"/>
                <wp:positionH relativeFrom="margin">
                  <wp:posOffset>6350</wp:posOffset>
                </wp:positionH>
                <wp:positionV relativeFrom="paragraph">
                  <wp:posOffset>1887855</wp:posOffset>
                </wp:positionV>
                <wp:extent cx="5749290" cy="635"/>
                <wp:effectExtent l="0" t="0" r="3810" b="1270"/>
                <wp:wrapTopAndBottom/>
                <wp:docPr id="1813048887" name="Cuadro de texto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4767FF0C" w14:textId="6F3AECCE" w:rsidR="00C3216C" w:rsidRPr="00C3216C" w:rsidRDefault="00C3216C" w:rsidP="00C3216C">
                            <w:pPr>
                              <w:pStyle w:val="Descripcin"/>
                              <w:rPr>
                                <w:color w:val="auto"/>
                                <w:sz w:val="20"/>
                                <w:szCs w:val="20"/>
                              </w:rPr>
                            </w:pPr>
                            <w:r w:rsidRPr="00C3216C">
                              <w:rPr>
                                <w:color w:val="auto"/>
                                <w:sz w:val="20"/>
                                <w:szCs w:val="20"/>
                              </w:rPr>
                              <w:t xml:space="preserve">Figura </w:t>
                            </w:r>
                            <w:r w:rsidRPr="00C3216C">
                              <w:rPr>
                                <w:color w:val="auto"/>
                                <w:sz w:val="20"/>
                                <w:szCs w:val="20"/>
                              </w:rPr>
                              <w:fldChar w:fldCharType="begin"/>
                            </w:r>
                            <w:r w:rsidRPr="00C3216C">
                              <w:rPr>
                                <w:color w:val="auto"/>
                                <w:sz w:val="20"/>
                                <w:szCs w:val="20"/>
                              </w:rPr>
                              <w:instrText xml:space="preserve"> SEQ Figura \* ARABIC </w:instrText>
                            </w:r>
                            <w:r w:rsidRPr="00C3216C">
                              <w:rPr>
                                <w:color w:val="auto"/>
                                <w:sz w:val="20"/>
                                <w:szCs w:val="20"/>
                              </w:rPr>
                              <w:fldChar w:fldCharType="separate"/>
                            </w:r>
                            <w:r w:rsidR="00424C7A">
                              <w:rPr>
                                <w:noProof/>
                                <w:color w:val="auto"/>
                                <w:sz w:val="20"/>
                                <w:szCs w:val="20"/>
                              </w:rPr>
                              <w:t>15</w:t>
                            </w:r>
                            <w:r w:rsidRPr="00C3216C">
                              <w:rPr>
                                <w:color w:val="auto"/>
                                <w:sz w:val="20"/>
                                <w:szCs w:val="20"/>
                              </w:rPr>
                              <w:fldChar w:fldCharType="end"/>
                            </w:r>
                            <w:r w:rsidRPr="00C3216C">
                              <w:rPr>
                                <w:color w:val="auto"/>
                                <w:sz w:val="20"/>
                                <w:szCs w:val="20"/>
                              </w:rPr>
                              <w:t>: Diagrama</w:t>
                            </w:r>
                            <w:r w:rsidR="00631181">
                              <w:rPr>
                                <w:color w:val="auto"/>
                                <w:sz w:val="20"/>
                                <w:szCs w:val="20"/>
                              </w:rPr>
                              <w:t>s</w:t>
                            </w:r>
                            <w:r w:rsidRPr="00C3216C">
                              <w:rPr>
                                <w:color w:val="auto"/>
                                <w:sz w:val="20"/>
                                <w:szCs w:val="20"/>
                              </w:rPr>
                              <w:t xml:space="preserve"> de violín de</w:t>
                            </w:r>
                            <w:r w:rsidR="00B355B5">
                              <w:rPr>
                                <w:color w:val="auto"/>
                                <w:sz w:val="20"/>
                                <w:szCs w:val="20"/>
                              </w:rPr>
                              <w:t xml:space="preserve"> la respiración del suelo</w:t>
                            </w:r>
                            <w:r w:rsidRPr="00C3216C">
                              <w:rPr>
                                <w:color w:val="auto"/>
                                <w:sz w:val="20"/>
                                <w:szCs w:val="20"/>
                              </w:rPr>
                              <w:t xml:space="preserve"> </w:t>
                            </w:r>
                            <w:r w:rsidR="00B355B5">
                              <w:rPr>
                                <w:color w:val="auto"/>
                                <w:sz w:val="20"/>
                                <w:szCs w:val="20"/>
                              </w:rPr>
                              <w:t>(</w:t>
                            </w:r>
                            <w:r w:rsidRPr="00C3216C">
                              <w:rPr>
                                <w:color w:val="auto"/>
                                <w:sz w:val="20"/>
                                <w:szCs w:val="20"/>
                              </w:rPr>
                              <w:t>flujo de CO</w:t>
                            </w:r>
                            <w:r w:rsidRPr="00EC543F">
                              <w:rPr>
                                <w:color w:val="auto"/>
                                <w:sz w:val="20"/>
                                <w:szCs w:val="20"/>
                                <w:vertAlign w:val="subscript"/>
                              </w:rPr>
                              <w:t>2</w:t>
                            </w:r>
                            <w:r w:rsidR="00B355B5">
                              <w:rPr>
                                <w:color w:val="auto"/>
                                <w:sz w:val="20"/>
                                <w:szCs w:val="20"/>
                              </w:rPr>
                              <w:t xml:space="preserve">) </w:t>
                            </w:r>
                            <w:r w:rsidRPr="00C3216C">
                              <w:rPr>
                                <w:color w:val="auto"/>
                                <w:sz w:val="20"/>
                                <w:szCs w:val="20"/>
                              </w:rPr>
                              <w:t xml:space="preserve">según </w:t>
                            </w:r>
                            <w:r w:rsidR="00B90859" w:rsidRPr="00B90859">
                              <w:rPr>
                                <w:color w:val="auto"/>
                                <w:sz w:val="20"/>
                                <w:szCs w:val="20"/>
                              </w:rPr>
                              <w:t>microhábitat</w:t>
                            </w:r>
                            <w:r w:rsidR="00B90859">
                              <w:rPr>
                                <w:color w:val="auto"/>
                                <w:sz w:val="20"/>
                                <w:szCs w:val="20"/>
                              </w:rPr>
                              <w:t xml:space="preserve"> </w:t>
                            </w:r>
                            <w:r w:rsidR="00631181">
                              <w:rPr>
                                <w:color w:val="auto"/>
                                <w:sz w:val="20"/>
                                <w:szCs w:val="20"/>
                              </w:rPr>
                              <w:t>d</w:t>
                            </w:r>
                            <w:r w:rsidRPr="00C3216C">
                              <w:rPr>
                                <w:color w:val="auto"/>
                                <w:sz w:val="20"/>
                                <w:szCs w:val="20"/>
                              </w:rPr>
                              <w:t>el robledal</w:t>
                            </w:r>
                            <w:r w:rsidR="00BA43AA">
                              <w:rPr>
                                <w:color w:val="auto"/>
                                <w:sz w:val="20"/>
                                <w:szCs w:val="20"/>
                              </w:rPr>
                              <w:t>,</w:t>
                            </w:r>
                            <w:r w:rsidRPr="00C3216C">
                              <w:rPr>
                                <w:color w:val="auto"/>
                                <w:sz w:val="20"/>
                                <w:szCs w:val="20"/>
                              </w:rPr>
                              <w:t xml:space="preserve"> a) y </w:t>
                            </w:r>
                            <w:r w:rsidR="00631181">
                              <w:rPr>
                                <w:color w:val="auto"/>
                                <w:sz w:val="20"/>
                                <w:szCs w:val="20"/>
                              </w:rPr>
                              <w:t>d</w:t>
                            </w:r>
                            <w:r w:rsidRPr="00C3216C">
                              <w:rPr>
                                <w:color w:val="auto"/>
                                <w:sz w:val="20"/>
                                <w:szCs w:val="20"/>
                              </w:rPr>
                              <w:t>el encinar</w:t>
                            </w:r>
                            <w:r w:rsidR="00BA43AA">
                              <w:rPr>
                                <w:color w:val="auto"/>
                                <w:sz w:val="20"/>
                                <w:szCs w:val="20"/>
                              </w:rPr>
                              <w:t xml:space="preserve">, </w:t>
                            </w:r>
                            <w:r w:rsidRPr="00C3216C">
                              <w:rPr>
                                <w:color w:val="auto"/>
                                <w:sz w:val="20"/>
                                <w:szCs w:val="20"/>
                              </w:rPr>
                              <w:t xml:space="preserve">b). Los </w:t>
                            </w:r>
                            <w:r w:rsidR="00B90859" w:rsidRPr="00B90859">
                              <w:rPr>
                                <w:color w:val="auto"/>
                                <w:sz w:val="20"/>
                                <w:szCs w:val="20"/>
                              </w:rPr>
                              <w:t>microhábitat</w:t>
                            </w:r>
                            <w:r w:rsidR="00B90859">
                              <w:rPr>
                                <w:color w:val="auto"/>
                                <w:sz w:val="20"/>
                                <w:szCs w:val="20"/>
                              </w:rPr>
                              <w:t xml:space="preserve">s </w:t>
                            </w:r>
                            <w:r w:rsidRPr="00C3216C">
                              <w:rPr>
                                <w:color w:val="auto"/>
                                <w:sz w:val="20"/>
                                <w:szCs w:val="20"/>
                              </w:rPr>
                              <w:t>se pueden distinguir por el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0340C2" id="_x0000_s1070" type="#_x0000_t202" style="position:absolute;left:0;text-align:left;margin-left:.5pt;margin-top:148.65pt;width:452.7pt;height:.05pt;z-index:25295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mRMGwIAAEAEAAAOAAAAZHJzL2Uyb0RvYy54bWysU8Fu2zAMvQ/YPwi6L06ytm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" stroked="f">
                <v:textbox style="mso-fit-shape-to-text:t" inset="0,0,0,0">
                  <w:txbxContent>
                    <w:p w14:paraId="4767FF0C" w14:textId="6F3AECCE" w:rsidR="00C3216C" w:rsidRPr="00C3216C" w:rsidRDefault="00C3216C" w:rsidP="00C3216C">
                      <w:pPr>
                        <w:pStyle w:val="Descripcin"/>
                        <w:rPr>
                          <w:color w:val="auto"/>
                          <w:sz w:val="20"/>
                          <w:szCs w:val="20"/>
                        </w:rPr>
                      </w:pPr>
                      <w:r w:rsidRPr="00C3216C">
                        <w:rPr>
                          <w:color w:val="auto"/>
                          <w:sz w:val="20"/>
                          <w:szCs w:val="20"/>
                        </w:rPr>
                        <w:t xml:space="preserve">Figura </w:t>
                      </w:r>
                      <w:r w:rsidRPr="00C3216C">
                        <w:rPr>
                          <w:color w:val="auto"/>
                          <w:sz w:val="20"/>
                          <w:szCs w:val="20"/>
                        </w:rPr>
                        <w:fldChar w:fldCharType="begin"/>
                      </w:r>
                      <w:r w:rsidRPr="00C3216C">
                        <w:rPr>
                          <w:color w:val="auto"/>
                          <w:sz w:val="20"/>
                          <w:szCs w:val="20"/>
                        </w:rPr>
                        <w:instrText xml:space="preserve"> SEQ Figura \* ARABIC </w:instrText>
                      </w:r>
                      <w:r w:rsidRPr="00C3216C">
                        <w:rPr>
                          <w:color w:val="auto"/>
                          <w:sz w:val="20"/>
                          <w:szCs w:val="20"/>
                        </w:rPr>
                        <w:fldChar w:fldCharType="separate"/>
                      </w:r>
                      <w:r w:rsidR="00424C7A">
                        <w:rPr>
                          <w:noProof/>
                          <w:color w:val="auto"/>
                          <w:sz w:val="20"/>
                          <w:szCs w:val="20"/>
                        </w:rPr>
                        <w:t>15</w:t>
                      </w:r>
                      <w:r w:rsidRPr="00C3216C">
                        <w:rPr>
                          <w:color w:val="auto"/>
                          <w:sz w:val="20"/>
                          <w:szCs w:val="20"/>
                        </w:rPr>
                        <w:fldChar w:fldCharType="end"/>
                      </w:r>
                      <w:r w:rsidRPr="00C3216C">
                        <w:rPr>
                          <w:color w:val="auto"/>
                          <w:sz w:val="20"/>
                          <w:szCs w:val="20"/>
                        </w:rPr>
                        <w:t>: Diagrama</w:t>
                      </w:r>
                      <w:r w:rsidR="00631181">
                        <w:rPr>
                          <w:color w:val="auto"/>
                          <w:sz w:val="20"/>
                          <w:szCs w:val="20"/>
                        </w:rPr>
                        <w:t>s</w:t>
                      </w:r>
                      <w:r w:rsidRPr="00C3216C">
                        <w:rPr>
                          <w:color w:val="auto"/>
                          <w:sz w:val="20"/>
                          <w:szCs w:val="20"/>
                        </w:rPr>
                        <w:t xml:space="preserve"> de violín de</w:t>
                      </w:r>
                      <w:r w:rsidR="00B355B5">
                        <w:rPr>
                          <w:color w:val="auto"/>
                          <w:sz w:val="20"/>
                          <w:szCs w:val="20"/>
                        </w:rPr>
                        <w:t xml:space="preserve"> la respiración del suelo</w:t>
                      </w:r>
                      <w:r w:rsidRPr="00C3216C">
                        <w:rPr>
                          <w:color w:val="auto"/>
                          <w:sz w:val="20"/>
                          <w:szCs w:val="20"/>
                        </w:rPr>
                        <w:t xml:space="preserve"> </w:t>
                      </w:r>
                      <w:r w:rsidR="00B355B5">
                        <w:rPr>
                          <w:color w:val="auto"/>
                          <w:sz w:val="20"/>
                          <w:szCs w:val="20"/>
                        </w:rPr>
                        <w:t>(</w:t>
                      </w:r>
                      <w:r w:rsidRPr="00C3216C">
                        <w:rPr>
                          <w:color w:val="auto"/>
                          <w:sz w:val="20"/>
                          <w:szCs w:val="20"/>
                        </w:rPr>
                        <w:t>flujo de CO</w:t>
                      </w:r>
                      <w:r w:rsidRPr="00EC543F">
                        <w:rPr>
                          <w:color w:val="auto"/>
                          <w:sz w:val="20"/>
                          <w:szCs w:val="20"/>
                          <w:vertAlign w:val="subscript"/>
                        </w:rPr>
                        <w:t>2</w:t>
                      </w:r>
                      <w:r w:rsidR="00B355B5">
                        <w:rPr>
                          <w:color w:val="auto"/>
                          <w:sz w:val="20"/>
                          <w:szCs w:val="20"/>
                        </w:rPr>
                        <w:t xml:space="preserve">) </w:t>
                      </w:r>
                      <w:r w:rsidRPr="00C3216C">
                        <w:rPr>
                          <w:color w:val="auto"/>
                          <w:sz w:val="20"/>
                          <w:szCs w:val="20"/>
                        </w:rPr>
                        <w:t xml:space="preserve">según </w:t>
                      </w:r>
                      <w:r w:rsidR="00B90859" w:rsidRPr="00B90859">
                        <w:rPr>
                          <w:color w:val="auto"/>
                          <w:sz w:val="20"/>
                          <w:szCs w:val="20"/>
                        </w:rPr>
                        <w:t>microhábitat</w:t>
                      </w:r>
                      <w:r w:rsidR="00B90859">
                        <w:rPr>
                          <w:color w:val="auto"/>
                          <w:sz w:val="20"/>
                          <w:szCs w:val="20"/>
                        </w:rPr>
                        <w:t xml:space="preserve"> </w:t>
                      </w:r>
                      <w:r w:rsidR="00631181">
                        <w:rPr>
                          <w:color w:val="auto"/>
                          <w:sz w:val="20"/>
                          <w:szCs w:val="20"/>
                        </w:rPr>
                        <w:t>d</w:t>
                      </w:r>
                      <w:r w:rsidRPr="00C3216C">
                        <w:rPr>
                          <w:color w:val="auto"/>
                          <w:sz w:val="20"/>
                          <w:szCs w:val="20"/>
                        </w:rPr>
                        <w:t>el robledal</w:t>
                      </w:r>
                      <w:r w:rsidR="00BA43AA">
                        <w:rPr>
                          <w:color w:val="auto"/>
                          <w:sz w:val="20"/>
                          <w:szCs w:val="20"/>
                        </w:rPr>
                        <w:t>,</w:t>
                      </w:r>
                      <w:r w:rsidRPr="00C3216C">
                        <w:rPr>
                          <w:color w:val="auto"/>
                          <w:sz w:val="20"/>
                          <w:szCs w:val="20"/>
                        </w:rPr>
                        <w:t xml:space="preserve"> a) y </w:t>
                      </w:r>
                      <w:r w:rsidR="00631181">
                        <w:rPr>
                          <w:color w:val="auto"/>
                          <w:sz w:val="20"/>
                          <w:szCs w:val="20"/>
                        </w:rPr>
                        <w:t>d</w:t>
                      </w:r>
                      <w:r w:rsidRPr="00C3216C">
                        <w:rPr>
                          <w:color w:val="auto"/>
                          <w:sz w:val="20"/>
                          <w:szCs w:val="20"/>
                        </w:rPr>
                        <w:t>el encinar</w:t>
                      </w:r>
                      <w:r w:rsidR="00BA43AA">
                        <w:rPr>
                          <w:color w:val="auto"/>
                          <w:sz w:val="20"/>
                          <w:szCs w:val="20"/>
                        </w:rPr>
                        <w:t xml:space="preserve">, </w:t>
                      </w:r>
                      <w:r w:rsidRPr="00C3216C">
                        <w:rPr>
                          <w:color w:val="auto"/>
                          <w:sz w:val="20"/>
                          <w:szCs w:val="20"/>
                        </w:rPr>
                        <w:t xml:space="preserve">b). Los </w:t>
                      </w:r>
                      <w:r w:rsidR="00B90859" w:rsidRPr="00B90859">
                        <w:rPr>
                          <w:color w:val="auto"/>
                          <w:sz w:val="20"/>
                          <w:szCs w:val="20"/>
                        </w:rPr>
                        <w:t>microhábitat</w:t>
                      </w:r>
                      <w:r w:rsidR="00B90859">
                        <w:rPr>
                          <w:color w:val="auto"/>
                          <w:sz w:val="20"/>
                          <w:szCs w:val="20"/>
                        </w:rPr>
                        <w:t xml:space="preserve">s </w:t>
                      </w:r>
                      <w:r w:rsidRPr="00C3216C">
                        <w:rPr>
                          <w:color w:val="auto"/>
                          <w:sz w:val="20"/>
                          <w:szCs w:val="20"/>
                        </w:rPr>
                        <w:t>se pueden distinguir por el color.</w:t>
                      </w:r>
                    </w:p>
                  </w:txbxContent>
                </v:textbox>
                <w10:wrap type="topAndBottom" anchorx="margin"/>
              </v:shape>
            </w:pict>
          </mc:Fallback>
        </mc:AlternateContent>
      </w:r>
      <w:r w:rsidR="00A12C77">
        <w:t xml:space="preserve">Para ambas parcelas no se han podido cumplir las asunciones de normalidad y homocedasticidad con los datos obtenidos ni transformándolos logarítmicamente así que se ha optado por usar las ANOVAs con permutaciones. Mediante </w:t>
      </w:r>
      <w:r w:rsidR="003476D1">
        <w:t>esta prueba</w:t>
      </w:r>
      <w:r w:rsidR="00A12C77">
        <w:t xml:space="preserve"> estadístic</w:t>
      </w:r>
      <w:r w:rsidR="002C2150">
        <w:t>a</w:t>
      </w:r>
      <w:r w:rsidR="00A12C77">
        <w:t xml:space="preserve">, se han encontrado diferencias significativas entre la respiración de los diferentes </w:t>
      </w:r>
      <w:r w:rsidR="000F2A1F">
        <w:t xml:space="preserve">microhábitats </w:t>
      </w:r>
      <w:r w:rsidR="00A12C77">
        <w:t xml:space="preserve">obteniendo el mínimo p-valor posible para la prueba, confirmando así las diferencias </w:t>
      </w:r>
      <w:r>
        <w:t>observables</w:t>
      </w:r>
      <w:r w:rsidR="00A12C77">
        <w:t xml:space="preserve"> en la figura </w:t>
      </w:r>
      <w:r>
        <w:t>15</w:t>
      </w:r>
      <w:r w:rsidR="000D7E54">
        <w:t>.</w:t>
      </w:r>
    </w:p>
    <w:tbl>
      <w:tblPr>
        <w:tblStyle w:val="Tablaconcuadrcula"/>
        <w:tblpPr w:leftFromText="141" w:rightFromText="141" w:vertAnchor="text" w:horzAnchor="margin" w:tblpY="178"/>
        <w:tblW w:w="0" w:type="auto"/>
        <w:tblLook w:val="04A0" w:firstRow="1" w:lastRow="0" w:firstColumn="1" w:lastColumn="0" w:noHBand="0" w:noVBand="1"/>
      </w:tblPr>
      <w:tblGrid>
        <w:gridCol w:w="965"/>
        <w:gridCol w:w="1679"/>
        <w:gridCol w:w="1505"/>
        <w:gridCol w:w="838"/>
        <w:gridCol w:w="618"/>
        <w:gridCol w:w="838"/>
        <w:gridCol w:w="1230"/>
        <w:gridCol w:w="1387"/>
      </w:tblGrid>
      <w:tr w:rsidR="0073692A" w14:paraId="5AF01A1F" w14:textId="77777777" w:rsidTr="00572D15">
        <w:trPr>
          <w:trHeight w:val="416"/>
        </w:trPr>
        <w:tc>
          <w:tcPr>
            <w:tcW w:w="9060" w:type="dxa"/>
            <w:gridSpan w:val="8"/>
            <w:shd w:val="clear" w:color="auto" w:fill="A6A6A6" w:themeFill="background1" w:themeFillShade="A6"/>
            <w:vAlign w:val="center"/>
          </w:tcPr>
          <w:p w14:paraId="03BF3F68" w14:textId="77777777" w:rsidR="0073692A" w:rsidRPr="003F4B03" w:rsidRDefault="0073692A" w:rsidP="00572D15">
            <w:pPr>
              <w:jc w:val="center"/>
              <w:rPr>
                <w:rFonts w:cstheme="minorHAnsi"/>
                <w:b/>
                <w:bCs/>
                <w:sz w:val="20"/>
                <w:szCs w:val="20"/>
              </w:rPr>
            </w:pPr>
            <w:r w:rsidRPr="003F4B03">
              <w:rPr>
                <w:rFonts w:cstheme="minorHAnsi"/>
                <w:b/>
                <w:bCs/>
                <w:sz w:val="20"/>
                <w:szCs w:val="20"/>
              </w:rPr>
              <w:t>Análisis estadístico</w:t>
            </w:r>
          </w:p>
        </w:tc>
      </w:tr>
      <w:tr w:rsidR="000F2A1F" w14:paraId="143F9599" w14:textId="77777777" w:rsidTr="0073692A">
        <w:tc>
          <w:tcPr>
            <w:tcW w:w="975" w:type="dxa"/>
            <w:shd w:val="clear" w:color="auto" w:fill="D0CECE" w:themeFill="background2" w:themeFillShade="E6"/>
            <w:vAlign w:val="center"/>
          </w:tcPr>
          <w:p w14:paraId="482710F2" w14:textId="77777777" w:rsidR="0073692A" w:rsidRPr="003F4B03" w:rsidRDefault="0073692A" w:rsidP="0073692A">
            <w:pPr>
              <w:jc w:val="center"/>
              <w:rPr>
                <w:rFonts w:cstheme="minorHAnsi"/>
                <w:b/>
                <w:bCs/>
                <w:sz w:val="20"/>
                <w:szCs w:val="20"/>
              </w:rPr>
            </w:pPr>
            <w:r w:rsidRPr="003F4B03">
              <w:rPr>
                <w:rFonts w:cstheme="minorHAnsi"/>
                <w:b/>
                <w:bCs/>
                <w:sz w:val="20"/>
                <w:szCs w:val="20"/>
              </w:rPr>
              <w:t>Lugar</w:t>
            </w:r>
          </w:p>
        </w:tc>
        <w:tc>
          <w:tcPr>
            <w:tcW w:w="1612" w:type="dxa"/>
            <w:shd w:val="clear" w:color="auto" w:fill="D0CECE" w:themeFill="background2" w:themeFillShade="E6"/>
            <w:vAlign w:val="center"/>
          </w:tcPr>
          <w:p w14:paraId="1DC1ED28" w14:textId="77777777" w:rsidR="0073692A" w:rsidRPr="003F4B03" w:rsidRDefault="0073692A" w:rsidP="0073692A">
            <w:pPr>
              <w:jc w:val="center"/>
              <w:rPr>
                <w:rFonts w:cstheme="minorHAnsi"/>
                <w:b/>
                <w:bCs/>
                <w:sz w:val="20"/>
                <w:szCs w:val="20"/>
              </w:rPr>
            </w:pPr>
            <w:r w:rsidRPr="003F4B03">
              <w:rPr>
                <w:rFonts w:cstheme="minorHAnsi"/>
                <w:b/>
                <w:bCs/>
                <w:sz w:val="20"/>
                <w:szCs w:val="20"/>
              </w:rPr>
              <w:t>Modelo</w:t>
            </w:r>
          </w:p>
        </w:tc>
        <w:tc>
          <w:tcPr>
            <w:tcW w:w="1533" w:type="dxa"/>
            <w:shd w:val="clear" w:color="auto" w:fill="D0CECE" w:themeFill="background2" w:themeFillShade="E6"/>
            <w:vAlign w:val="center"/>
          </w:tcPr>
          <w:p w14:paraId="33B3D7D2" w14:textId="1F86CC6B" w:rsidR="0073692A" w:rsidRPr="003F4B03" w:rsidRDefault="0073692A" w:rsidP="0073692A">
            <w:pPr>
              <w:jc w:val="center"/>
              <w:rPr>
                <w:rFonts w:cstheme="minorHAnsi"/>
                <w:b/>
                <w:bCs/>
                <w:sz w:val="20"/>
                <w:szCs w:val="20"/>
              </w:rPr>
            </w:pPr>
            <w:r w:rsidRPr="003F4B03">
              <w:rPr>
                <w:rFonts w:cstheme="minorHAnsi"/>
                <w:b/>
                <w:bCs/>
                <w:sz w:val="20"/>
                <w:szCs w:val="20"/>
              </w:rPr>
              <w:t>Prueba</w:t>
            </w:r>
          </w:p>
        </w:tc>
        <w:tc>
          <w:tcPr>
            <w:tcW w:w="905" w:type="dxa"/>
            <w:tcBorders>
              <w:bottom w:val="single" w:sz="4" w:space="0" w:color="auto"/>
            </w:tcBorders>
            <w:shd w:val="clear" w:color="auto" w:fill="D0CECE" w:themeFill="background2" w:themeFillShade="E6"/>
            <w:vAlign w:val="center"/>
          </w:tcPr>
          <w:p w14:paraId="156B6749" w14:textId="77777777" w:rsidR="0073692A" w:rsidRPr="003F4B03" w:rsidRDefault="0073692A" w:rsidP="0073692A">
            <w:pPr>
              <w:jc w:val="center"/>
              <w:rPr>
                <w:rFonts w:cstheme="minorHAnsi"/>
                <w:b/>
                <w:bCs/>
                <w:sz w:val="20"/>
                <w:szCs w:val="20"/>
              </w:rPr>
            </w:pPr>
            <w:r w:rsidRPr="003F4B03">
              <w:rPr>
                <w:rFonts w:cstheme="minorHAnsi"/>
                <w:b/>
                <w:bCs/>
                <w:sz w:val="20"/>
                <w:szCs w:val="20"/>
              </w:rPr>
              <w:t>SS</w:t>
            </w:r>
          </w:p>
        </w:tc>
        <w:tc>
          <w:tcPr>
            <w:tcW w:w="704" w:type="dxa"/>
            <w:tcBorders>
              <w:bottom w:val="single" w:sz="4" w:space="0" w:color="auto"/>
            </w:tcBorders>
            <w:shd w:val="clear" w:color="auto" w:fill="D0CECE" w:themeFill="background2" w:themeFillShade="E6"/>
            <w:vAlign w:val="center"/>
          </w:tcPr>
          <w:p w14:paraId="546626BF" w14:textId="10E02D3C" w:rsidR="0073692A" w:rsidRPr="003F4B03" w:rsidRDefault="003D7BE9" w:rsidP="0073692A">
            <w:pPr>
              <w:jc w:val="center"/>
              <w:rPr>
                <w:rFonts w:cstheme="minorHAnsi"/>
                <w:b/>
                <w:bCs/>
                <w:sz w:val="20"/>
                <w:szCs w:val="20"/>
              </w:rPr>
            </w:pPr>
            <w:r>
              <w:rPr>
                <w:rFonts w:cstheme="minorHAnsi"/>
                <w:b/>
                <w:bCs/>
                <w:sz w:val="20"/>
                <w:szCs w:val="20"/>
              </w:rPr>
              <w:t>D</w:t>
            </w:r>
            <w:r w:rsidR="0073692A" w:rsidRPr="003F4B03">
              <w:rPr>
                <w:rFonts w:cstheme="minorHAnsi"/>
                <w:b/>
                <w:bCs/>
                <w:sz w:val="20"/>
                <w:szCs w:val="20"/>
              </w:rPr>
              <w:t>f</w:t>
            </w:r>
          </w:p>
        </w:tc>
        <w:tc>
          <w:tcPr>
            <w:tcW w:w="905" w:type="dxa"/>
            <w:tcBorders>
              <w:bottom w:val="single" w:sz="4" w:space="0" w:color="auto"/>
            </w:tcBorders>
            <w:shd w:val="clear" w:color="auto" w:fill="D0CECE" w:themeFill="background2" w:themeFillShade="E6"/>
            <w:vAlign w:val="center"/>
          </w:tcPr>
          <w:p w14:paraId="6DE9554F" w14:textId="77777777" w:rsidR="0073692A" w:rsidRPr="003F4B03" w:rsidRDefault="0073692A" w:rsidP="0073692A">
            <w:pPr>
              <w:jc w:val="center"/>
              <w:rPr>
                <w:rFonts w:cstheme="minorHAnsi"/>
                <w:b/>
                <w:bCs/>
                <w:sz w:val="20"/>
                <w:szCs w:val="20"/>
              </w:rPr>
            </w:pPr>
            <w:r w:rsidRPr="003F4B03">
              <w:rPr>
                <w:rFonts w:cstheme="minorHAnsi"/>
                <w:b/>
                <w:bCs/>
                <w:sz w:val="20"/>
                <w:szCs w:val="20"/>
              </w:rPr>
              <w:t>F</w:t>
            </w:r>
          </w:p>
        </w:tc>
        <w:tc>
          <w:tcPr>
            <w:tcW w:w="1224" w:type="dxa"/>
            <w:tcBorders>
              <w:bottom w:val="single" w:sz="4" w:space="0" w:color="auto"/>
            </w:tcBorders>
            <w:shd w:val="clear" w:color="auto" w:fill="D0CECE" w:themeFill="background2" w:themeFillShade="E6"/>
            <w:vAlign w:val="center"/>
          </w:tcPr>
          <w:p w14:paraId="2B7AB56E" w14:textId="2AE071D4" w:rsidR="0073692A" w:rsidRPr="003F4B03" w:rsidRDefault="00974EF4" w:rsidP="0073692A">
            <w:pPr>
              <w:jc w:val="center"/>
              <w:rPr>
                <w:rFonts w:cstheme="minorHAnsi"/>
                <w:b/>
                <w:bCs/>
                <w:sz w:val="20"/>
                <w:szCs w:val="20"/>
              </w:rPr>
            </w:pPr>
            <w:r>
              <w:rPr>
                <w:rFonts w:cstheme="minorHAnsi"/>
                <w:b/>
                <w:bCs/>
                <w:sz w:val="20"/>
                <w:szCs w:val="20"/>
              </w:rPr>
              <w:t>p-valor p</w:t>
            </w:r>
            <w:r w:rsidR="0073692A" w:rsidRPr="003F4B03">
              <w:rPr>
                <w:rFonts w:cstheme="minorHAnsi"/>
                <w:b/>
                <w:bCs/>
                <w:sz w:val="20"/>
                <w:szCs w:val="20"/>
              </w:rPr>
              <w:t>aram</w:t>
            </w:r>
            <w:r w:rsidR="00A12C77">
              <w:rPr>
                <w:rFonts w:cstheme="minorHAnsi"/>
                <w:b/>
                <w:bCs/>
                <w:sz w:val="20"/>
                <w:szCs w:val="20"/>
              </w:rPr>
              <w:t>é</w:t>
            </w:r>
            <w:r w:rsidR="0073692A" w:rsidRPr="003F4B03">
              <w:rPr>
                <w:rFonts w:cstheme="minorHAnsi"/>
                <w:b/>
                <w:bCs/>
                <w:sz w:val="20"/>
                <w:szCs w:val="20"/>
              </w:rPr>
              <w:t>tric</w:t>
            </w:r>
            <w:r w:rsidR="00A12C77">
              <w:rPr>
                <w:rFonts w:cstheme="minorHAnsi"/>
                <w:b/>
                <w:bCs/>
                <w:sz w:val="20"/>
                <w:szCs w:val="20"/>
              </w:rPr>
              <w:t>o</w:t>
            </w:r>
            <w:r w:rsidR="0073692A" w:rsidRPr="003F4B03">
              <w:rPr>
                <w:rFonts w:cstheme="minorHAnsi"/>
                <w:b/>
                <w:bCs/>
                <w:sz w:val="20"/>
                <w:szCs w:val="20"/>
              </w:rPr>
              <w:t xml:space="preserve"> </w:t>
            </w:r>
          </w:p>
        </w:tc>
        <w:tc>
          <w:tcPr>
            <w:tcW w:w="1202" w:type="dxa"/>
            <w:tcBorders>
              <w:bottom w:val="single" w:sz="4" w:space="0" w:color="auto"/>
            </w:tcBorders>
            <w:shd w:val="clear" w:color="auto" w:fill="D0CECE" w:themeFill="background2" w:themeFillShade="E6"/>
            <w:vAlign w:val="center"/>
          </w:tcPr>
          <w:p w14:paraId="1D8F0F03" w14:textId="55C87B30" w:rsidR="0073692A" w:rsidRPr="003F4B03" w:rsidRDefault="00974EF4" w:rsidP="0073692A">
            <w:pPr>
              <w:jc w:val="center"/>
              <w:rPr>
                <w:rFonts w:cstheme="minorHAnsi"/>
                <w:b/>
                <w:bCs/>
                <w:sz w:val="20"/>
                <w:szCs w:val="20"/>
              </w:rPr>
            </w:pPr>
            <w:r>
              <w:rPr>
                <w:rFonts w:cstheme="minorHAnsi"/>
                <w:b/>
                <w:bCs/>
                <w:sz w:val="20"/>
                <w:szCs w:val="20"/>
              </w:rPr>
              <w:t>p-valor r</w:t>
            </w:r>
            <w:r w:rsidR="00A12C77">
              <w:rPr>
                <w:rFonts w:cstheme="minorHAnsi"/>
                <w:b/>
                <w:bCs/>
                <w:sz w:val="20"/>
                <w:szCs w:val="20"/>
              </w:rPr>
              <w:t>emuestre</w:t>
            </w:r>
            <w:r>
              <w:rPr>
                <w:rFonts w:cstheme="minorHAnsi"/>
                <w:b/>
                <w:bCs/>
                <w:sz w:val="20"/>
                <w:szCs w:val="20"/>
              </w:rPr>
              <w:t>ado</w:t>
            </w:r>
            <w:r w:rsidR="0073692A" w:rsidRPr="003F4B03">
              <w:rPr>
                <w:rFonts w:cstheme="minorHAnsi"/>
                <w:b/>
                <w:bCs/>
                <w:sz w:val="20"/>
                <w:szCs w:val="20"/>
              </w:rPr>
              <w:t xml:space="preserve">  </w:t>
            </w:r>
          </w:p>
        </w:tc>
      </w:tr>
      <w:tr w:rsidR="00974EF4" w14:paraId="7A20637B" w14:textId="77777777" w:rsidTr="0073692A">
        <w:tc>
          <w:tcPr>
            <w:tcW w:w="975" w:type="dxa"/>
            <w:shd w:val="clear" w:color="auto" w:fill="FFD966" w:themeFill="accent4" w:themeFillTint="99"/>
            <w:vAlign w:val="center"/>
          </w:tcPr>
          <w:p w14:paraId="665AC833" w14:textId="0A9DCD1D" w:rsidR="0073692A" w:rsidRPr="003F4B03" w:rsidRDefault="00D30528" w:rsidP="0073692A">
            <w:pPr>
              <w:jc w:val="center"/>
              <w:rPr>
                <w:rFonts w:cstheme="minorHAnsi"/>
                <w:b/>
                <w:bCs/>
                <w:sz w:val="20"/>
                <w:szCs w:val="20"/>
              </w:rPr>
            </w:pPr>
            <w:r>
              <w:rPr>
                <w:rFonts w:cstheme="minorHAnsi"/>
                <w:b/>
                <w:bCs/>
                <w:sz w:val="20"/>
                <w:szCs w:val="20"/>
              </w:rPr>
              <w:t>Robledal</w:t>
            </w:r>
          </w:p>
        </w:tc>
        <w:tc>
          <w:tcPr>
            <w:tcW w:w="1612" w:type="dxa"/>
            <w:vAlign w:val="center"/>
          </w:tcPr>
          <w:p w14:paraId="43BF4084" w14:textId="2C29CE63" w:rsidR="0073692A" w:rsidRPr="003F4B03" w:rsidRDefault="0073692A" w:rsidP="0073692A">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w:t>
            </w:r>
            <w:r w:rsidR="000F2A1F">
              <w:rPr>
                <w:rFonts w:cstheme="minorHAnsi"/>
                <w:sz w:val="20"/>
                <w:szCs w:val="20"/>
              </w:rPr>
              <w:t>Microhábitat</w:t>
            </w:r>
          </w:p>
        </w:tc>
        <w:tc>
          <w:tcPr>
            <w:tcW w:w="1533" w:type="dxa"/>
            <w:tcBorders>
              <w:bottom w:val="single" w:sz="4" w:space="0" w:color="auto"/>
            </w:tcBorders>
            <w:vAlign w:val="center"/>
          </w:tcPr>
          <w:p w14:paraId="1B1AE8B0" w14:textId="77777777" w:rsidR="0073692A" w:rsidRPr="003F4B03" w:rsidRDefault="0073692A" w:rsidP="0073692A">
            <w:pPr>
              <w:jc w:val="center"/>
              <w:rPr>
                <w:rFonts w:cstheme="minorHAnsi"/>
                <w:sz w:val="20"/>
                <w:szCs w:val="20"/>
              </w:rPr>
            </w:pPr>
            <w:r w:rsidRPr="003F4B03">
              <w:rPr>
                <w:rFonts w:cstheme="minorHAnsi"/>
                <w:sz w:val="20"/>
                <w:szCs w:val="20"/>
              </w:rPr>
              <w:t>ANOVA con permutaciones</w:t>
            </w:r>
          </w:p>
        </w:tc>
        <w:tc>
          <w:tcPr>
            <w:tcW w:w="905" w:type="dxa"/>
            <w:tcBorders>
              <w:bottom w:val="single" w:sz="4" w:space="0" w:color="auto"/>
              <w:right w:val="nil"/>
            </w:tcBorders>
            <w:vAlign w:val="center"/>
          </w:tcPr>
          <w:p w14:paraId="725D6E84" w14:textId="77777777" w:rsidR="0073692A" w:rsidRPr="003F4B03" w:rsidRDefault="0073692A" w:rsidP="0073692A">
            <w:pPr>
              <w:jc w:val="center"/>
              <w:rPr>
                <w:rFonts w:cstheme="minorHAnsi"/>
                <w:sz w:val="20"/>
                <w:szCs w:val="20"/>
              </w:rPr>
            </w:pPr>
            <w:r w:rsidRPr="003F4B03">
              <w:rPr>
                <w:rFonts w:cstheme="minorHAnsi"/>
                <w:sz w:val="20"/>
                <w:szCs w:val="20"/>
              </w:rPr>
              <w:t>127,2</w:t>
            </w:r>
          </w:p>
        </w:tc>
        <w:tc>
          <w:tcPr>
            <w:tcW w:w="704" w:type="dxa"/>
            <w:tcBorders>
              <w:left w:val="nil"/>
              <w:bottom w:val="single" w:sz="4" w:space="0" w:color="auto"/>
              <w:right w:val="nil"/>
            </w:tcBorders>
            <w:vAlign w:val="center"/>
          </w:tcPr>
          <w:p w14:paraId="0565C235" w14:textId="77777777" w:rsidR="0073692A" w:rsidRPr="003F4B03" w:rsidRDefault="0073692A" w:rsidP="0073692A">
            <w:pPr>
              <w:jc w:val="center"/>
              <w:rPr>
                <w:rFonts w:cstheme="minorHAnsi"/>
                <w:sz w:val="20"/>
                <w:szCs w:val="20"/>
              </w:rPr>
            </w:pPr>
            <w:r w:rsidRPr="003F4B03">
              <w:rPr>
                <w:rFonts w:cstheme="minorHAnsi"/>
                <w:sz w:val="20"/>
                <w:szCs w:val="20"/>
              </w:rPr>
              <w:t>1</w:t>
            </w:r>
          </w:p>
        </w:tc>
        <w:tc>
          <w:tcPr>
            <w:tcW w:w="905" w:type="dxa"/>
            <w:tcBorders>
              <w:left w:val="nil"/>
              <w:bottom w:val="single" w:sz="4" w:space="0" w:color="auto"/>
              <w:right w:val="nil"/>
            </w:tcBorders>
            <w:vAlign w:val="center"/>
          </w:tcPr>
          <w:p w14:paraId="2BD80F4C" w14:textId="77777777" w:rsidR="0073692A" w:rsidRPr="003F4B03" w:rsidRDefault="0073692A" w:rsidP="0073692A">
            <w:pPr>
              <w:jc w:val="center"/>
              <w:rPr>
                <w:rFonts w:cstheme="minorHAnsi"/>
                <w:sz w:val="20"/>
                <w:szCs w:val="20"/>
              </w:rPr>
            </w:pPr>
            <w:r w:rsidRPr="003F4B03">
              <w:rPr>
                <w:rFonts w:cstheme="minorHAnsi"/>
                <w:sz w:val="20"/>
                <w:szCs w:val="20"/>
              </w:rPr>
              <w:t>60,4</w:t>
            </w:r>
          </w:p>
        </w:tc>
        <w:tc>
          <w:tcPr>
            <w:tcW w:w="1224" w:type="dxa"/>
            <w:tcBorders>
              <w:left w:val="nil"/>
              <w:bottom w:val="single" w:sz="4" w:space="0" w:color="auto"/>
              <w:right w:val="nil"/>
            </w:tcBorders>
            <w:vAlign w:val="center"/>
          </w:tcPr>
          <w:p w14:paraId="1ACF9840" w14:textId="77777777" w:rsidR="0073692A" w:rsidRPr="003F4B03" w:rsidRDefault="0073692A" w:rsidP="0073692A">
            <w:pPr>
              <w:jc w:val="center"/>
              <w:rPr>
                <w:rFonts w:cstheme="minorHAnsi"/>
                <w:sz w:val="20"/>
                <w:szCs w:val="20"/>
              </w:rPr>
            </w:pPr>
            <w:r w:rsidRPr="003F4B03">
              <w:rPr>
                <w:rFonts w:cstheme="minorHAnsi"/>
                <w:sz w:val="20"/>
                <w:szCs w:val="20"/>
              </w:rPr>
              <w:t>3,204 · 10</w:t>
            </w:r>
            <w:r w:rsidRPr="003F4B03">
              <w:rPr>
                <w:rFonts w:cstheme="minorHAnsi"/>
                <w:sz w:val="20"/>
                <w:szCs w:val="20"/>
                <w:vertAlign w:val="superscript"/>
              </w:rPr>
              <w:t>-13</w:t>
            </w:r>
          </w:p>
        </w:tc>
        <w:tc>
          <w:tcPr>
            <w:tcW w:w="1202" w:type="dxa"/>
            <w:tcBorders>
              <w:left w:val="nil"/>
              <w:right w:val="single" w:sz="4" w:space="0" w:color="auto"/>
            </w:tcBorders>
            <w:vAlign w:val="center"/>
          </w:tcPr>
          <w:p w14:paraId="29108739" w14:textId="77777777" w:rsidR="0073692A" w:rsidRPr="003F4B03" w:rsidRDefault="0073692A" w:rsidP="0073692A">
            <w:pPr>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r w:rsidR="00974EF4" w14:paraId="79F527FC" w14:textId="77777777" w:rsidTr="0073692A">
        <w:tc>
          <w:tcPr>
            <w:tcW w:w="975" w:type="dxa"/>
            <w:shd w:val="clear" w:color="auto" w:fill="9CC2E5" w:themeFill="accent5" w:themeFillTint="99"/>
            <w:vAlign w:val="center"/>
          </w:tcPr>
          <w:p w14:paraId="4795545A" w14:textId="7BC6026A" w:rsidR="0073692A" w:rsidRPr="003F4B03" w:rsidRDefault="00D30528" w:rsidP="0073692A">
            <w:pPr>
              <w:jc w:val="center"/>
              <w:rPr>
                <w:rFonts w:cstheme="minorHAnsi"/>
                <w:b/>
                <w:bCs/>
                <w:sz w:val="20"/>
                <w:szCs w:val="20"/>
              </w:rPr>
            </w:pPr>
            <w:r>
              <w:rPr>
                <w:rFonts w:cstheme="minorHAnsi"/>
                <w:b/>
                <w:bCs/>
                <w:sz w:val="20"/>
                <w:szCs w:val="20"/>
              </w:rPr>
              <w:t>Encinar</w:t>
            </w:r>
          </w:p>
        </w:tc>
        <w:tc>
          <w:tcPr>
            <w:tcW w:w="1612" w:type="dxa"/>
            <w:vAlign w:val="center"/>
          </w:tcPr>
          <w:p w14:paraId="46D1E579" w14:textId="3A2EE9D1" w:rsidR="0073692A" w:rsidRPr="003F4B03" w:rsidRDefault="0073692A" w:rsidP="0073692A">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w:t>
            </w:r>
            <w:r w:rsidR="000F2A1F">
              <w:rPr>
                <w:rFonts w:cstheme="minorHAnsi"/>
                <w:sz w:val="20"/>
                <w:szCs w:val="20"/>
              </w:rPr>
              <w:t>Microhábitat</w:t>
            </w:r>
          </w:p>
        </w:tc>
        <w:tc>
          <w:tcPr>
            <w:tcW w:w="1533" w:type="dxa"/>
            <w:tcBorders>
              <w:right w:val="single" w:sz="4" w:space="0" w:color="auto"/>
            </w:tcBorders>
            <w:vAlign w:val="center"/>
          </w:tcPr>
          <w:p w14:paraId="7D5D388E" w14:textId="77777777" w:rsidR="0073692A" w:rsidRPr="003F4B03" w:rsidRDefault="0073692A" w:rsidP="0073692A">
            <w:pPr>
              <w:jc w:val="center"/>
              <w:rPr>
                <w:rFonts w:cstheme="minorHAnsi"/>
                <w:sz w:val="20"/>
                <w:szCs w:val="20"/>
              </w:rPr>
            </w:pPr>
            <w:r w:rsidRPr="003F4B03">
              <w:rPr>
                <w:rFonts w:cstheme="minorHAnsi"/>
                <w:sz w:val="20"/>
                <w:szCs w:val="20"/>
              </w:rPr>
              <w:t>ANOVA con permutaciones</w:t>
            </w:r>
          </w:p>
        </w:tc>
        <w:tc>
          <w:tcPr>
            <w:tcW w:w="905" w:type="dxa"/>
            <w:tcBorders>
              <w:left w:val="single" w:sz="4" w:space="0" w:color="auto"/>
              <w:right w:val="nil"/>
            </w:tcBorders>
            <w:vAlign w:val="center"/>
          </w:tcPr>
          <w:p w14:paraId="7C4FAB79" w14:textId="77777777" w:rsidR="0073692A" w:rsidRPr="003F4B03" w:rsidRDefault="0073692A" w:rsidP="0073692A">
            <w:pPr>
              <w:jc w:val="center"/>
              <w:rPr>
                <w:rFonts w:cstheme="minorHAnsi"/>
                <w:sz w:val="20"/>
                <w:szCs w:val="20"/>
              </w:rPr>
            </w:pPr>
            <w:r w:rsidRPr="003F4B03">
              <w:rPr>
                <w:rFonts w:cstheme="minorHAnsi"/>
                <w:sz w:val="20"/>
                <w:szCs w:val="20"/>
              </w:rPr>
              <w:t>29,23</w:t>
            </w:r>
          </w:p>
        </w:tc>
        <w:tc>
          <w:tcPr>
            <w:tcW w:w="704" w:type="dxa"/>
            <w:tcBorders>
              <w:left w:val="nil"/>
              <w:right w:val="nil"/>
            </w:tcBorders>
            <w:vAlign w:val="center"/>
          </w:tcPr>
          <w:p w14:paraId="177245F5" w14:textId="77777777" w:rsidR="0073692A" w:rsidRPr="003F4B03" w:rsidRDefault="0073692A" w:rsidP="0073692A">
            <w:pPr>
              <w:jc w:val="center"/>
              <w:rPr>
                <w:rFonts w:cstheme="minorHAnsi"/>
                <w:sz w:val="20"/>
                <w:szCs w:val="20"/>
              </w:rPr>
            </w:pPr>
            <w:r w:rsidRPr="003F4B03">
              <w:rPr>
                <w:rFonts w:cstheme="minorHAnsi"/>
                <w:sz w:val="20"/>
                <w:szCs w:val="20"/>
              </w:rPr>
              <w:t>1</w:t>
            </w:r>
          </w:p>
        </w:tc>
        <w:tc>
          <w:tcPr>
            <w:tcW w:w="905" w:type="dxa"/>
            <w:tcBorders>
              <w:left w:val="nil"/>
              <w:right w:val="nil"/>
            </w:tcBorders>
            <w:vAlign w:val="center"/>
          </w:tcPr>
          <w:p w14:paraId="15F28B5E" w14:textId="77777777" w:rsidR="0073692A" w:rsidRPr="003F4B03" w:rsidRDefault="0073692A" w:rsidP="0073692A">
            <w:pPr>
              <w:jc w:val="center"/>
              <w:rPr>
                <w:rFonts w:cstheme="minorHAnsi"/>
                <w:sz w:val="20"/>
                <w:szCs w:val="20"/>
              </w:rPr>
            </w:pPr>
            <w:r w:rsidRPr="003F4B03">
              <w:rPr>
                <w:rFonts w:cstheme="minorHAnsi"/>
                <w:sz w:val="20"/>
                <w:szCs w:val="20"/>
              </w:rPr>
              <w:t>26,35</w:t>
            </w:r>
          </w:p>
        </w:tc>
        <w:tc>
          <w:tcPr>
            <w:tcW w:w="1224" w:type="dxa"/>
            <w:tcBorders>
              <w:left w:val="nil"/>
              <w:right w:val="nil"/>
            </w:tcBorders>
            <w:vAlign w:val="center"/>
          </w:tcPr>
          <w:p w14:paraId="14D953F1" w14:textId="77777777" w:rsidR="0073692A" w:rsidRPr="003F4B03" w:rsidRDefault="0073692A" w:rsidP="0073692A">
            <w:pPr>
              <w:jc w:val="center"/>
              <w:rPr>
                <w:rFonts w:cstheme="minorHAnsi"/>
                <w:sz w:val="20"/>
                <w:szCs w:val="20"/>
              </w:rPr>
            </w:pPr>
            <w:r w:rsidRPr="003F4B03">
              <w:rPr>
                <w:rFonts w:cstheme="minorHAnsi"/>
                <w:sz w:val="20"/>
                <w:szCs w:val="20"/>
              </w:rPr>
              <w:t>6,852 · 10</w:t>
            </w:r>
            <w:r w:rsidRPr="003F4B03">
              <w:rPr>
                <w:rFonts w:cstheme="minorHAnsi"/>
                <w:sz w:val="20"/>
                <w:szCs w:val="20"/>
                <w:vertAlign w:val="superscript"/>
              </w:rPr>
              <w:t>-7</w:t>
            </w:r>
          </w:p>
        </w:tc>
        <w:tc>
          <w:tcPr>
            <w:tcW w:w="1202" w:type="dxa"/>
            <w:tcBorders>
              <w:left w:val="nil"/>
            </w:tcBorders>
            <w:vAlign w:val="center"/>
          </w:tcPr>
          <w:p w14:paraId="70760044" w14:textId="77777777" w:rsidR="0073692A" w:rsidRPr="003F4B03" w:rsidRDefault="0073692A" w:rsidP="0073692A">
            <w:pPr>
              <w:keepNext/>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bl>
    <w:p w14:paraId="24CE6A30" w14:textId="51EAF9FA" w:rsidR="0073692A" w:rsidRPr="0073692A" w:rsidRDefault="0073692A" w:rsidP="00572D15">
      <w:pPr>
        <w:pStyle w:val="Descripcin"/>
        <w:framePr w:w="8993" w:hSpace="141" w:wrap="around" w:vAnchor="text" w:hAnchor="page" w:x="1460" w:y="2180"/>
        <w:jc w:val="both"/>
        <w:rPr>
          <w:color w:val="auto"/>
          <w:sz w:val="20"/>
          <w:szCs w:val="20"/>
        </w:rPr>
      </w:pPr>
      <w:r w:rsidRPr="0073692A">
        <w:rPr>
          <w:color w:val="auto"/>
          <w:sz w:val="20"/>
          <w:szCs w:val="20"/>
        </w:rPr>
        <w:t xml:space="preserve">Tabla </w:t>
      </w:r>
      <w:r w:rsidRPr="0073692A">
        <w:rPr>
          <w:color w:val="auto"/>
          <w:sz w:val="20"/>
          <w:szCs w:val="20"/>
        </w:rPr>
        <w:fldChar w:fldCharType="begin"/>
      </w:r>
      <w:r w:rsidRPr="0073692A">
        <w:rPr>
          <w:color w:val="auto"/>
          <w:sz w:val="20"/>
          <w:szCs w:val="20"/>
        </w:rPr>
        <w:instrText xml:space="preserve"> SEQ Tabla \* ARABIC </w:instrText>
      </w:r>
      <w:r w:rsidRPr="0073692A">
        <w:rPr>
          <w:color w:val="auto"/>
          <w:sz w:val="20"/>
          <w:szCs w:val="20"/>
        </w:rPr>
        <w:fldChar w:fldCharType="separate"/>
      </w:r>
      <w:r w:rsidR="00A36A2E">
        <w:rPr>
          <w:noProof/>
          <w:color w:val="auto"/>
          <w:sz w:val="20"/>
          <w:szCs w:val="20"/>
        </w:rPr>
        <w:t>2</w:t>
      </w:r>
      <w:r w:rsidRPr="0073692A">
        <w:rPr>
          <w:color w:val="auto"/>
          <w:sz w:val="20"/>
          <w:szCs w:val="20"/>
        </w:rPr>
        <w:fldChar w:fldCharType="end"/>
      </w:r>
      <w:r w:rsidRPr="0073692A">
        <w:rPr>
          <w:color w:val="auto"/>
          <w:sz w:val="20"/>
          <w:szCs w:val="20"/>
        </w:rPr>
        <w:t>: Resultados obtenidos tras el análisis estadístico de</w:t>
      </w:r>
      <w:r w:rsidR="00974EF4">
        <w:rPr>
          <w:color w:val="auto"/>
          <w:sz w:val="20"/>
          <w:szCs w:val="20"/>
        </w:rPr>
        <w:t xml:space="preserve"> la respiración del suelo</w:t>
      </w:r>
      <w:r>
        <w:rPr>
          <w:color w:val="auto"/>
          <w:sz w:val="20"/>
          <w:szCs w:val="20"/>
        </w:rPr>
        <w:t xml:space="preserve">. </w:t>
      </w:r>
      <w:r w:rsidR="003D7BE9">
        <w:rPr>
          <w:color w:val="auto"/>
          <w:sz w:val="20"/>
          <w:szCs w:val="20"/>
        </w:rPr>
        <w:t>SS: suma de cuadrados, Df: Grados de libertad de la prueba, F:</w:t>
      </w:r>
      <w:r w:rsidR="006D50EE">
        <w:rPr>
          <w:color w:val="auto"/>
          <w:sz w:val="20"/>
          <w:szCs w:val="20"/>
        </w:rPr>
        <w:t xml:space="preserve"> </w:t>
      </w:r>
      <w:r w:rsidR="003D7BE9">
        <w:rPr>
          <w:color w:val="auto"/>
          <w:sz w:val="20"/>
          <w:szCs w:val="20"/>
        </w:rPr>
        <w:t>estadístico F, p</w:t>
      </w:r>
      <w:r w:rsidR="00974EF4">
        <w:rPr>
          <w:color w:val="auto"/>
          <w:sz w:val="20"/>
          <w:szCs w:val="20"/>
        </w:rPr>
        <w:t>-valor paramétrico</w:t>
      </w:r>
      <w:r w:rsidR="003D7BE9">
        <w:rPr>
          <w:color w:val="auto"/>
          <w:sz w:val="20"/>
          <w:szCs w:val="20"/>
        </w:rPr>
        <w:t xml:space="preserve">: valor paramétrico de significancia estadística, </w:t>
      </w:r>
      <w:r w:rsidR="00974EF4">
        <w:rPr>
          <w:color w:val="auto"/>
          <w:sz w:val="20"/>
          <w:szCs w:val="20"/>
        </w:rPr>
        <w:t>p-valor remuestreado</w:t>
      </w:r>
      <w:r w:rsidR="003D7BE9">
        <w:rPr>
          <w:color w:val="auto"/>
          <w:sz w:val="20"/>
          <w:szCs w:val="20"/>
        </w:rPr>
        <w:t>: valor remuestreado de significancia.</w:t>
      </w:r>
    </w:p>
    <w:p w14:paraId="0C7E2CB9" w14:textId="77777777" w:rsidR="00A12C77" w:rsidRDefault="00A12C77" w:rsidP="00210D73">
      <w:pPr>
        <w:pStyle w:val="Ttulo2"/>
        <w:spacing w:line="276" w:lineRule="auto"/>
      </w:pPr>
      <w:bookmarkStart w:id="22" w:name="_Toc155921542"/>
      <w:r>
        <w:t>4.3 Variación en los índices basados en imágenes de satélite</w:t>
      </w:r>
      <w:bookmarkEnd w:id="22"/>
    </w:p>
    <w:p w14:paraId="7D6FD42F" w14:textId="150942B5" w:rsidR="00A12C77" w:rsidRPr="00FB7D37" w:rsidRDefault="00A12C77" w:rsidP="00580B3F">
      <w:pPr>
        <w:spacing w:line="276" w:lineRule="auto"/>
        <w:jc w:val="both"/>
      </w:pPr>
      <w:r>
        <w:t xml:space="preserve">Los resultados de la experimentación con teledetección se han dividido en tres apartados. El primero, “Variabilidad estacional”, que refleja la variación de los valores de los índices obtenidos con SENTINEL-2 (variable respuesta) a través del tiempo en función del sitio y </w:t>
      </w:r>
      <w:r w:rsidR="000F2A1F">
        <w:t xml:space="preserve">microhábitat </w:t>
      </w:r>
      <w:r>
        <w:t xml:space="preserve">(variable independiente), el segundo representa las diferencias y/o similitudes estadísticas entre los </w:t>
      </w:r>
      <w:r w:rsidR="000F2A1F">
        <w:t>microhábitat</w:t>
      </w:r>
      <w:r>
        <w:t>s para cada índice. Por último, el tercero muestra los datos obtenido</w:t>
      </w:r>
      <w:r w:rsidR="003476D1">
        <w:t>s</w:t>
      </w:r>
      <w:r>
        <w:t xml:space="preserve"> con Landsat 9.</w:t>
      </w:r>
    </w:p>
    <w:p w14:paraId="33B576B5" w14:textId="77777777" w:rsidR="00A12C77" w:rsidRDefault="00A12C77" w:rsidP="00580B3F">
      <w:pPr>
        <w:spacing w:line="276" w:lineRule="auto"/>
        <w:jc w:val="both"/>
        <w:rPr>
          <w:u w:val="single"/>
        </w:rPr>
      </w:pPr>
      <w:r>
        <w:rPr>
          <w:u w:val="single"/>
        </w:rPr>
        <w:t>4.3 Variabilidad estacional de los diferentes índices basados en imágenes de satélite</w:t>
      </w:r>
    </w:p>
    <w:p w14:paraId="3A734125" w14:textId="7B85159D" w:rsidR="001F0AEE" w:rsidRDefault="001F0AEE" w:rsidP="00580B3F">
      <w:pPr>
        <w:spacing w:line="276" w:lineRule="auto"/>
        <w:jc w:val="both"/>
        <w:rPr>
          <w:u w:val="single"/>
        </w:rPr>
      </w:pPr>
      <w:r>
        <w:rPr>
          <w:u w:val="single"/>
        </w:rPr>
        <w:t>4.3.1 Índices de veg</w:t>
      </w:r>
      <w:r w:rsidR="009E48CE">
        <w:rPr>
          <w:u w:val="single"/>
        </w:rPr>
        <w:t>e</w:t>
      </w:r>
      <w:r>
        <w:rPr>
          <w:u w:val="single"/>
        </w:rPr>
        <w:t>tación</w:t>
      </w:r>
    </w:p>
    <w:p w14:paraId="2DCBCC47" w14:textId="7AAD18CA" w:rsidR="002065BC" w:rsidRDefault="002065BC" w:rsidP="00580B3F">
      <w:pPr>
        <w:spacing w:line="276" w:lineRule="auto"/>
        <w:jc w:val="both"/>
      </w:pPr>
      <w:r>
        <w:t>E</w:t>
      </w:r>
      <w:r w:rsidR="007658B9">
        <w:t xml:space="preserve">n la figura </w:t>
      </w:r>
      <w:r w:rsidR="00EC09EF">
        <w:t>16</w:t>
      </w:r>
      <w:r w:rsidR="007658B9">
        <w:t xml:space="preserve"> podemos observar </w:t>
      </w:r>
      <w:r w:rsidR="008E6886">
        <w:t xml:space="preserve">la variación de los valores a través del tiempo en función del sitio y </w:t>
      </w:r>
      <w:r w:rsidR="000F2A1F">
        <w:t xml:space="preserve">microhábitat </w:t>
      </w:r>
      <w:r w:rsidR="008E6886">
        <w:t xml:space="preserve">aplicado de los índices de vegetación: </w:t>
      </w:r>
      <w:r w:rsidR="002A10D1">
        <w:t xml:space="preserve">el índice de vegetación de diferencia normalizada, </w:t>
      </w:r>
      <w:r w:rsidR="008E6886">
        <w:t>NDVI</w:t>
      </w:r>
      <w:r w:rsidR="000F508C">
        <w:t xml:space="preserve"> (Figura </w:t>
      </w:r>
      <w:r w:rsidR="00EC09EF">
        <w:t>16</w:t>
      </w:r>
      <w:r w:rsidR="000F508C">
        <w:t xml:space="preserve"> a)</w:t>
      </w:r>
      <w:r w:rsidR="002A10D1">
        <w:t>,</w:t>
      </w:r>
      <w:r w:rsidR="000F508C">
        <w:t xml:space="preserve"> y </w:t>
      </w:r>
      <w:r w:rsidR="002A10D1">
        <w:t xml:space="preserve">el índice de vegetación mejorado, </w:t>
      </w:r>
      <w:r w:rsidR="000F508C">
        <w:t xml:space="preserve">EVI (figura </w:t>
      </w:r>
      <w:r w:rsidR="00EC09EF">
        <w:t>16</w:t>
      </w:r>
      <w:r w:rsidR="000F508C">
        <w:t xml:space="preserve"> b).</w:t>
      </w:r>
      <w:r w:rsidR="00373FC6">
        <w:t xml:space="preserve"> </w:t>
      </w:r>
    </w:p>
    <w:p w14:paraId="33D4E68E" w14:textId="639EF1DA" w:rsidR="00D770F0" w:rsidRDefault="00B95802" w:rsidP="00580B3F">
      <w:pPr>
        <w:spacing w:line="276" w:lineRule="auto"/>
        <w:jc w:val="both"/>
      </w:pPr>
      <w:r>
        <w:rPr>
          <w:b/>
          <w:bCs/>
          <w:noProof/>
        </w:rPr>
        <w:drawing>
          <wp:anchor distT="0" distB="0" distL="114300" distR="114300" simplePos="0" relativeHeight="250352640" behindDoc="0" locked="0" layoutInCell="1" allowOverlap="1" wp14:anchorId="5013E352" wp14:editId="3AA1CAF3">
            <wp:simplePos x="0" y="0"/>
            <wp:positionH relativeFrom="margin">
              <wp:posOffset>1270</wp:posOffset>
            </wp:positionH>
            <wp:positionV relativeFrom="paragraph">
              <wp:posOffset>1287145</wp:posOffset>
            </wp:positionV>
            <wp:extent cx="5759450" cy="3826510"/>
            <wp:effectExtent l="0" t="0" r="0" b="2540"/>
            <wp:wrapSquare wrapText="bothSides"/>
            <wp:docPr id="11409072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7288" name="Imagen 1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59450" cy="3826510"/>
                    </a:xfrm>
                    <a:prstGeom prst="rect">
                      <a:avLst/>
                    </a:prstGeom>
                    <a:noFill/>
                  </pic:spPr>
                </pic:pic>
              </a:graphicData>
            </a:graphic>
            <wp14:sizeRelH relativeFrom="margin">
              <wp14:pctWidth>0</wp14:pctWidth>
            </wp14:sizeRelH>
            <wp14:sizeRelV relativeFrom="margin">
              <wp14:pctHeight>0</wp14:pctHeight>
            </wp14:sizeRelV>
          </wp:anchor>
        </w:drawing>
      </w:r>
      <w:r w:rsidR="00D770F0">
        <w:t xml:space="preserve">En primer lugar, se puede observar cómo, para cada sitio, independientemente del </w:t>
      </w:r>
      <w:r w:rsidR="000F2A1F">
        <w:t xml:space="preserve">microhábitat </w:t>
      </w:r>
      <w:r w:rsidR="00D770F0">
        <w:t xml:space="preserve">la evolución temporal es similar en ambos índices. Durante los meses de mayo a octubre </w:t>
      </w:r>
      <w:r w:rsidR="00D95125">
        <w:t xml:space="preserve">el </w:t>
      </w:r>
      <w:r w:rsidR="007929F3">
        <w:t>robledal</w:t>
      </w:r>
      <w:r w:rsidR="00D770F0">
        <w:rPr>
          <w:i/>
          <w:iCs/>
        </w:rPr>
        <w:t xml:space="preserve"> </w:t>
      </w:r>
      <w:r w:rsidR="00D770F0">
        <w:t>muestra valores más elevados que</w:t>
      </w:r>
      <w:r w:rsidR="007929F3">
        <w:t xml:space="preserve"> el encinar</w:t>
      </w:r>
      <w:r w:rsidR="00D770F0">
        <w:t xml:space="preserve"> en ambos </w:t>
      </w:r>
      <w:r w:rsidR="000F2A1F">
        <w:t>microhábitats</w:t>
      </w:r>
      <w:r w:rsidR="00D770F0">
        <w:t>. En cambio, a partir de noviembre hasta mayo, los valores de los índices disminuyen en la parcela de</w:t>
      </w:r>
      <w:r w:rsidR="00D95125">
        <w:t xml:space="preserve"> robledal (</w:t>
      </w:r>
      <w:r w:rsidR="00D95125">
        <w:rPr>
          <w:i/>
          <w:iCs/>
        </w:rPr>
        <w:t>Quercus p</w:t>
      </w:r>
      <w:r w:rsidR="0030087F">
        <w:rPr>
          <w:i/>
          <w:iCs/>
        </w:rPr>
        <w:t>y</w:t>
      </w:r>
      <w:r w:rsidR="00D95125">
        <w:rPr>
          <w:i/>
          <w:iCs/>
        </w:rPr>
        <w:t>renaica,</w:t>
      </w:r>
      <w:r w:rsidR="00D95125">
        <w:t xml:space="preserve"> </w:t>
      </w:r>
      <w:r w:rsidR="00D770F0">
        <w:t>especie de hoja caduca</w:t>
      </w:r>
      <w:r w:rsidR="00D95125">
        <w:t>)</w:t>
      </w:r>
      <w:r w:rsidR="00D770F0">
        <w:t xml:space="preserve"> </w:t>
      </w:r>
      <w:r w:rsidR="00D770F0">
        <w:rPr>
          <w:i/>
          <w:iCs/>
        </w:rPr>
        <w:t xml:space="preserve">, </w:t>
      </w:r>
      <w:r w:rsidR="00D770F0">
        <w:t xml:space="preserve">y aumentan en </w:t>
      </w:r>
      <w:r w:rsidR="00D95125">
        <w:t>el encinar (</w:t>
      </w:r>
      <w:r w:rsidR="00D95125">
        <w:rPr>
          <w:i/>
          <w:iCs/>
        </w:rPr>
        <w:t>Quercus ilex,</w:t>
      </w:r>
      <w:r w:rsidR="00D770F0">
        <w:t xml:space="preserve"> especie de hoja perenne</w:t>
      </w:r>
      <w:r w:rsidR="00D95125">
        <w:t>).</w:t>
      </w:r>
      <w:r w:rsidR="00D770F0">
        <w:t xml:space="preserve"> </w:t>
      </w:r>
      <w:r w:rsidR="00D95125">
        <w:t>P</w:t>
      </w:r>
      <w:r w:rsidR="00D770F0">
        <w:t xml:space="preserve">resentando </w:t>
      </w:r>
      <w:r w:rsidR="00D95125">
        <w:t>además el encinar</w:t>
      </w:r>
      <w:r w:rsidR="00D770F0">
        <w:t xml:space="preserve"> valores más elevados durante este período de tiempo.</w:t>
      </w:r>
    </w:p>
    <w:p w14:paraId="508D96BF" w14:textId="37E4E7D7" w:rsidR="00D770F0" w:rsidRPr="008A10CF" w:rsidRDefault="00631181" w:rsidP="00580B3F">
      <w:pPr>
        <w:spacing w:line="276" w:lineRule="auto"/>
        <w:jc w:val="both"/>
      </w:pPr>
      <w:r>
        <w:rPr>
          <w:noProof/>
        </w:rPr>
        <mc:AlternateContent>
          <mc:Choice Requires="wps">
            <w:drawing>
              <wp:anchor distT="0" distB="0" distL="114300" distR="114300" simplePos="0" relativeHeight="252958720" behindDoc="0" locked="0" layoutInCell="1" allowOverlap="1" wp14:anchorId="0C847E19" wp14:editId="63B134B9">
                <wp:simplePos x="0" y="0"/>
                <wp:positionH relativeFrom="column">
                  <wp:posOffset>0</wp:posOffset>
                </wp:positionH>
                <wp:positionV relativeFrom="paragraph">
                  <wp:posOffset>3903980</wp:posOffset>
                </wp:positionV>
                <wp:extent cx="5759450" cy="635"/>
                <wp:effectExtent l="0" t="0" r="0" b="0"/>
                <wp:wrapSquare wrapText="bothSides"/>
                <wp:docPr id="259871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A711B0E" w14:textId="36C91625" w:rsidR="00631181" w:rsidRPr="00EC09EF" w:rsidRDefault="00631181" w:rsidP="00631181">
                            <w:pPr>
                              <w:pStyle w:val="Descripcin"/>
                              <w:rPr>
                                <w:b/>
                                <w:bCs/>
                                <w:noProof/>
                                <w:color w:val="auto"/>
                                <w:sz w:val="20"/>
                                <w:szCs w:val="20"/>
                              </w:rPr>
                            </w:pPr>
                            <w:r w:rsidRPr="00EC09EF">
                              <w:rPr>
                                <w:color w:val="auto"/>
                                <w:sz w:val="20"/>
                                <w:szCs w:val="20"/>
                              </w:rPr>
                              <w:t xml:space="preserve">Figura </w:t>
                            </w:r>
                            <w:r w:rsidRPr="00EC09EF">
                              <w:rPr>
                                <w:color w:val="auto"/>
                                <w:sz w:val="20"/>
                                <w:szCs w:val="20"/>
                              </w:rPr>
                              <w:fldChar w:fldCharType="begin"/>
                            </w:r>
                            <w:r w:rsidRPr="00EC09EF">
                              <w:rPr>
                                <w:color w:val="auto"/>
                                <w:sz w:val="20"/>
                                <w:szCs w:val="20"/>
                              </w:rPr>
                              <w:instrText xml:space="preserve"> SEQ Figura \* ARABIC </w:instrText>
                            </w:r>
                            <w:r w:rsidRPr="00EC09EF">
                              <w:rPr>
                                <w:color w:val="auto"/>
                                <w:sz w:val="20"/>
                                <w:szCs w:val="20"/>
                              </w:rPr>
                              <w:fldChar w:fldCharType="separate"/>
                            </w:r>
                            <w:r w:rsidR="00424C7A">
                              <w:rPr>
                                <w:noProof/>
                                <w:color w:val="auto"/>
                                <w:sz w:val="20"/>
                                <w:szCs w:val="20"/>
                              </w:rPr>
                              <w:t>16</w:t>
                            </w:r>
                            <w:r w:rsidRPr="00EC09EF">
                              <w:rPr>
                                <w:color w:val="auto"/>
                                <w:sz w:val="20"/>
                                <w:szCs w:val="20"/>
                              </w:rPr>
                              <w:fldChar w:fldCharType="end"/>
                            </w:r>
                            <w:r w:rsidRPr="00EC09EF">
                              <w:rPr>
                                <w:color w:val="auto"/>
                                <w:sz w:val="20"/>
                                <w:szCs w:val="20"/>
                              </w:rPr>
                              <w:t xml:space="preserve">: </w:t>
                            </w:r>
                            <w:r w:rsidR="00EC09EF" w:rsidRPr="00EC09EF">
                              <w:rPr>
                                <w:color w:val="auto"/>
                                <w:sz w:val="20"/>
                                <w:szCs w:val="20"/>
                              </w:rPr>
                              <w:t>Variación del índice de vegetación de diferencia normalizada</w:t>
                            </w:r>
                            <w:r w:rsidR="00BA43AA">
                              <w:rPr>
                                <w:color w:val="auto"/>
                                <w:sz w:val="20"/>
                                <w:szCs w:val="20"/>
                              </w:rPr>
                              <w:t xml:space="preserve"> (NDVI)</w:t>
                            </w:r>
                            <w:r w:rsidR="00EC09EF" w:rsidRPr="00EC09EF">
                              <w:rPr>
                                <w:color w:val="auto"/>
                                <w:sz w:val="20"/>
                                <w:szCs w:val="20"/>
                              </w:rPr>
                              <w:t>, a), y el índice de vegetación mejorado</w:t>
                            </w:r>
                            <w:r w:rsidR="00BA43AA">
                              <w:rPr>
                                <w:color w:val="auto"/>
                                <w:sz w:val="20"/>
                                <w:szCs w:val="20"/>
                              </w:rPr>
                              <w:t xml:space="preserve"> (EVI)</w:t>
                            </w:r>
                            <w:r w:rsidR="00EC09EF" w:rsidRPr="00EC09EF">
                              <w:rPr>
                                <w:color w:val="auto"/>
                                <w:sz w:val="20"/>
                                <w:szCs w:val="20"/>
                              </w:rPr>
                              <w:t xml:space="preserve">, b), a lo largo de un año. El eje x está dividido en meses y los puntos corresponden a las fechas muestreadas en campo. Los colores de los puntos y líneas determinan el sitio y el </w:t>
                            </w:r>
                            <w:r w:rsidR="000F2A1F">
                              <w:rPr>
                                <w:color w:val="auto"/>
                                <w:sz w:val="20"/>
                                <w:szCs w:val="20"/>
                              </w:rPr>
                              <w:t>microhábitat</w:t>
                            </w:r>
                            <w:r w:rsidR="00EC09EF" w:rsidRPr="00EC09EF">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47E19" id="_x0000_s1071" type="#_x0000_t202" style="position:absolute;left:0;text-align:left;margin-left:0;margin-top:307.4pt;width:453.5pt;height:.05pt;z-index:25295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" stroked="f">
                <v:textbox style="mso-fit-shape-to-text:t" inset="0,0,0,0">
                  <w:txbxContent>
                    <w:p w14:paraId="1A711B0E" w14:textId="36C91625" w:rsidR="00631181" w:rsidRPr="00EC09EF" w:rsidRDefault="00631181" w:rsidP="00631181">
                      <w:pPr>
                        <w:pStyle w:val="Descripcin"/>
                        <w:rPr>
                          <w:b/>
                          <w:bCs/>
                          <w:noProof/>
                          <w:color w:val="auto"/>
                          <w:sz w:val="20"/>
                          <w:szCs w:val="20"/>
                        </w:rPr>
                      </w:pPr>
                      <w:r w:rsidRPr="00EC09EF">
                        <w:rPr>
                          <w:color w:val="auto"/>
                          <w:sz w:val="20"/>
                          <w:szCs w:val="20"/>
                        </w:rPr>
                        <w:t xml:space="preserve">Figura </w:t>
                      </w:r>
                      <w:r w:rsidRPr="00EC09EF">
                        <w:rPr>
                          <w:color w:val="auto"/>
                          <w:sz w:val="20"/>
                          <w:szCs w:val="20"/>
                        </w:rPr>
                        <w:fldChar w:fldCharType="begin"/>
                      </w:r>
                      <w:r w:rsidRPr="00EC09EF">
                        <w:rPr>
                          <w:color w:val="auto"/>
                          <w:sz w:val="20"/>
                          <w:szCs w:val="20"/>
                        </w:rPr>
                        <w:instrText xml:space="preserve"> SEQ Figura \* ARABIC </w:instrText>
                      </w:r>
                      <w:r w:rsidRPr="00EC09EF">
                        <w:rPr>
                          <w:color w:val="auto"/>
                          <w:sz w:val="20"/>
                          <w:szCs w:val="20"/>
                        </w:rPr>
                        <w:fldChar w:fldCharType="separate"/>
                      </w:r>
                      <w:r w:rsidR="00424C7A">
                        <w:rPr>
                          <w:noProof/>
                          <w:color w:val="auto"/>
                          <w:sz w:val="20"/>
                          <w:szCs w:val="20"/>
                        </w:rPr>
                        <w:t>16</w:t>
                      </w:r>
                      <w:r w:rsidRPr="00EC09EF">
                        <w:rPr>
                          <w:color w:val="auto"/>
                          <w:sz w:val="20"/>
                          <w:szCs w:val="20"/>
                        </w:rPr>
                        <w:fldChar w:fldCharType="end"/>
                      </w:r>
                      <w:r w:rsidRPr="00EC09EF">
                        <w:rPr>
                          <w:color w:val="auto"/>
                          <w:sz w:val="20"/>
                          <w:szCs w:val="20"/>
                        </w:rPr>
                        <w:t xml:space="preserve">: </w:t>
                      </w:r>
                      <w:r w:rsidR="00EC09EF" w:rsidRPr="00EC09EF">
                        <w:rPr>
                          <w:color w:val="auto"/>
                          <w:sz w:val="20"/>
                          <w:szCs w:val="20"/>
                        </w:rPr>
                        <w:t>Variación del índice de vegetación de diferencia normalizada</w:t>
                      </w:r>
                      <w:r w:rsidR="00BA43AA">
                        <w:rPr>
                          <w:color w:val="auto"/>
                          <w:sz w:val="20"/>
                          <w:szCs w:val="20"/>
                        </w:rPr>
                        <w:t xml:space="preserve"> (NDVI)</w:t>
                      </w:r>
                      <w:r w:rsidR="00EC09EF" w:rsidRPr="00EC09EF">
                        <w:rPr>
                          <w:color w:val="auto"/>
                          <w:sz w:val="20"/>
                          <w:szCs w:val="20"/>
                        </w:rPr>
                        <w:t>, a), y el índice de vegetación mejorado</w:t>
                      </w:r>
                      <w:r w:rsidR="00BA43AA">
                        <w:rPr>
                          <w:color w:val="auto"/>
                          <w:sz w:val="20"/>
                          <w:szCs w:val="20"/>
                        </w:rPr>
                        <w:t xml:space="preserve"> (EVI)</w:t>
                      </w:r>
                      <w:r w:rsidR="00EC09EF" w:rsidRPr="00EC09EF">
                        <w:rPr>
                          <w:color w:val="auto"/>
                          <w:sz w:val="20"/>
                          <w:szCs w:val="20"/>
                        </w:rPr>
                        <w:t xml:space="preserve">, b), a lo largo de un año. El eje x está dividido en meses y los puntos corresponden a las fechas muestreadas en campo. Los colores de los puntos y líneas determinan el sitio y el </w:t>
                      </w:r>
                      <w:r w:rsidR="000F2A1F">
                        <w:rPr>
                          <w:color w:val="auto"/>
                          <w:sz w:val="20"/>
                          <w:szCs w:val="20"/>
                        </w:rPr>
                        <w:t>microhábitat</w:t>
                      </w:r>
                      <w:r w:rsidR="00EC09EF" w:rsidRPr="00EC09EF">
                        <w:rPr>
                          <w:color w:val="auto"/>
                          <w:sz w:val="20"/>
                          <w:szCs w:val="20"/>
                        </w:rPr>
                        <w:t>.</w:t>
                      </w:r>
                    </w:p>
                  </w:txbxContent>
                </v:textbox>
                <w10:wrap type="square"/>
              </v:shape>
            </w:pict>
          </mc:Fallback>
        </mc:AlternateContent>
      </w:r>
      <w:r w:rsidR="00D770F0">
        <w:t xml:space="preserve">En segundo lugar, se puede apreciar como en ambas parcelas hay una diferencia de valores entre los dos </w:t>
      </w:r>
      <w:r w:rsidR="000F2A1F">
        <w:t>microhábitats</w:t>
      </w:r>
      <w:r w:rsidR="00D770F0">
        <w:t xml:space="preserve">, teniendo, en la mayoría de las fechas, el </w:t>
      </w:r>
      <w:r w:rsidR="000F2A1F">
        <w:t xml:space="preserve">microhábitat </w:t>
      </w:r>
      <w:r w:rsidR="00D770F0">
        <w:t xml:space="preserve">bajo copa valores más elevados de NVDI y EVI que el </w:t>
      </w:r>
      <w:r w:rsidR="000F2A1F">
        <w:t xml:space="preserve">microhábitat </w:t>
      </w:r>
      <w:r w:rsidR="00D770F0">
        <w:t xml:space="preserve">con suelo desnudo. En </w:t>
      </w:r>
      <w:r w:rsidR="00400547">
        <w:t xml:space="preserve">el robledal </w:t>
      </w:r>
      <w:r w:rsidR="00D770F0">
        <w:t xml:space="preserve">esta diferencia es más notoria durante los meses más cálidos (mayo-octubre). En </w:t>
      </w:r>
      <w:r w:rsidR="00400547">
        <w:t>el encinar</w:t>
      </w:r>
      <w:r w:rsidR="00D770F0">
        <w:t>, en cambio, dicha diferencia es más notoria durante los meses más fríos de (noviembre-abril) y solo para los valores del NDVI.</w:t>
      </w:r>
    </w:p>
    <w:p w14:paraId="3B8582EC" w14:textId="6A936299" w:rsidR="00476240" w:rsidRPr="008847D4" w:rsidRDefault="009E48CE" w:rsidP="00580B3F">
      <w:pPr>
        <w:spacing w:line="276" w:lineRule="auto"/>
        <w:jc w:val="both"/>
        <w:rPr>
          <w:b/>
          <w:bCs/>
        </w:rPr>
      </w:pPr>
      <w:r>
        <w:rPr>
          <w:u w:val="single"/>
        </w:rPr>
        <w:t xml:space="preserve">4.3.2 Índices de </w:t>
      </w:r>
      <w:r w:rsidR="007D6B04">
        <w:rPr>
          <w:u w:val="single"/>
        </w:rPr>
        <w:t>humedad</w:t>
      </w:r>
      <w:r w:rsidR="00A75326">
        <w:rPr>
          <w:u w:val="single"/>
        </w:rPr>
        <w:t xml:space="preserve"> y albedo</w:t>
      </w:r>
    </w:p>
    <w:p w14:paraId="69F85C3D" w14:textId="099CC0A7" w:rsidR="00D770F0" w:rsidRDefault="00D770F0" w:rsidP="00580B3F">
      <w:pPr>
        <w:spacing w:line="276" w:lineRule="auto"/>
        <w:jc w:val="both"/>
      </w:pPr>
      <w:r>
        <w:t xml:space="preserve">En la figura </w:t>
      </w:r>
      <w:r w:rsidR="00EC09EF">
        <w:t>17</w:t>
      </w:r>
      <w:r>
        <w:t xml:space="preserve"> podemos observar la variación de los de los índices de humedad y el albedo a través del tiempo en función del sitio y </w:t>
      </w:r>
      <w:r w:rsidR="000F2A1F">
        <w:t xml:space="preserve">microhábitat </w:t>
      </w:r>
      <w:r>
        <w:t xml:space="preserve">aplicado. </w:t>
      </w:r>
    </w:p>
    <w:p w14:paraId="107D82C0" w14:textId="0CA68D47" w:rsidR="008B6F92" w:rsidRPr="005A0F36" w:rsidRDefault="008B6F92" w:rsidP="00580B3F">
      <w:pPr>
        <w:spacing w:line="276" w:lineRule="auto"/>
        <w:jc w:val="both"/>
      </w:pPr>
      <w:r>
        <w:t xml:space="preserve">En primer lugar, si observamos el LSWI, podemos ver que durante los meses más cálidos (mayo-octubre), independientemente de la parcela y el </w:t>
      </w:r>
      <w:r w:rsidR="000F2A1F">
        <w:t xml:space="preserve">microhábitat </w:t>
      </w:r>
      <w:r>
        <w:t xml:space="preserve">los valores son muy similares. A partir de noviembre, ambas parcelas divergen en cuanto sus valores. En el caso de robledal, los valores descienden </w:t>
      </w:r>
      <w:r w:rsidR="00B847A9">
        <w:t xml:space="preserve">de por encima de 0.1 </w:t>
      </w:r>
      <w:r w:rsidR="006E24C2">
        <w:t>hasta por debajo de -0.1 p</w:t>
      </w:r>
      <w:r>
        <w:t xml:space="preserve">untos exceptuando un incremento repentino a finales de marzo </w:t>
      </w:r>
      <w:r w:rsidR="00B847A9">
        <w:t xml:space="preserve">en ambos </w:t>
      </w:r>
      <w:r w:rsidR="000F2A1F">
        <w:t>microhábitats</w:t>
      </w:r>
      <w:r>
        <w:t>.</w:t>
      </w:r>
      <w:r w:rsidR="006E24C2">
        <w:t xml:space="preserve"> </w:t>
      </w:r>
      <w:r>
        <w:t xml:space="preserve">En el caso del encinar, los valores aumentan durante el periodo de invierno, con </w:t>
      </w:r>
      <w:r w:rsidR="006E24C2">
        <w:t>un</w:t>
      </w:r>
      <w:r>
        <w:t xml:space="preserve"> </w:t>
      </w:r>
      <w:r w:rsidR="006E24C2">
        <w:t>ligero</w:t>
      </w:r>
      <w:r>
        <w:t xml:space="preserve"> pico </w:t>
      </w:r>
      <w:r w:rsidR="006E24C2">
        <w:t>a</w:t>
      </w:r>
      <w:r>
        <w:t xml:space="preserve"> finales de enero, para acabar descendiendo durante los meses de primavera hasta llegar a los valores iniciales</w:t>
      </w:r>
      <w:r w:rsidR="000F2A1F">
        <w:t>.</w:t>
      </w:r>
      <w:r>
        <w:t xml:space="preserve"> En cuanto a los </w:t>
      </w:r>
      <w:r w:rsidR="000F2A1F">
        <w:t>microhábitats</w:t>
      </w:r>
      <w:r>
        <w:t>, podemos ver que para este índice las diferencias entre ellos son menos notorias. Se puede apreciar una mayor diferencia en el caso de</w:t>
      </w:r>
      <w:r w:rsidR="00116116">
        <w:t>l</w:t>
      </w:r>
      <w:r>
        <w:t xml:space="preserve"> </w:t>
      </w:r>
      <w:r w:rsidR="00116116">
        <w:t>encinar</w:t>
      </w:r>
      <w:r>
        <w:t xml:space="preserve">, teniendo valores superiores el </w:t>
      </w:r>
      <w:r w:rsidR="000F2A1F">
        <w:t xml:space="preserve">microhábitat </w:t>
      </w:r>
      <w:r>
        <w:t>de suelo desnudo</w:t>
      </w:r>
      <w:r w:rsidR="00E22817">
        <w:t xml:space="preserve"> de </w:t>
      </w:r>
      <w:r w:rsidR="00B95802">
        <w:rPr>
          <w:b/>
          <w:bCs/>
          <w:noProof/>
        </w:rPr>
        <w:drawing>
          <wp:anchor distT="0" distB="0" distL="114300" distR="114300" simplePos="0" relativeHeight="250443776" behindDoc="0" locked="0" layoutInCell="1" allowOverlap="1" wp14:anchorId="5D2D0FE7" wp14:editId="102D7302">
            <wp:simplePos x="0" y="0"/>
            <wp:positionH relativeFrom="margin">
              <wp:posOffset>7620</wp:posOffset>
            </wp:positionH>
            <wp:positionV relativeFrom="paragraph">
              <wp:posOffset>894080</wp:posOffset>
            </wp:positionV>
            <wp:extent cx="5745480" cy="3816985"/>
            <wp:effectExtent l="0" t="0" r="7620" b="0"/>
            <wp:wrapSquare wrapText="bothSides"/>
            <wp:docPr id="10576903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0392" name="Imagen 16"/>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45480" cy="3816985"/>
                    </a:xfrm>
                    <a:prstGeom prst="rect">
                      <a:avLst/>
                    </a:prstGeom>
                    <a:noFill/>
                  </pic:spPr>
                </pic:pic>
              </a:graphicData>
            </a:graphic>
            <wp14:sizeRelH relativeFrom="margin">
              <wp14:pctWidth>0</wp14:pctWidth>
            </wp14:sizeRelH>
            <wp14:sizeRelV relativeFrom="margin">
              <wp14:pctHeight>0</wp14:pctHeight>
            </wp14:sizeRelV>
          </wp:anchor>
        </w:drawing>
      </w:r>
      <w:r w:rsidR="00E22817">
        <w:t>octubre de 2022 a marzo de 2023</w:t>
      </w:r>
      <w:r>
        <w:t>.</w:t>
      </w:r>
    </w:p>
    <w:p w14:paraId="6455DAEC" w14:textId="13966B7E" w:rsidR="00116116" w:rsidRDefault="00EC09EF" w:rsidP="00C973DF">
      <w:pPr>
        <w:spacing w:line="276" w:lineRule="auto"/>
        <w:jc w:val="both"/>
        <w:rPr>
          <w:noProof/>
        </w:rPr>
      </w:pPr>
      <w:bookmarkStart w:id="23" w:name="_Hlk153876735"/>
      <w:r>
        <w:rPr>
          <w:noProof/>
        </w:rPr>
        <mc:AlternateContent>
          <mc:Choice Requires="wps">
            <w:drawing>
              <wp:anchor distT="0" distB="0" distL="114300" distR="114300" simplePos="0" relativeHeight="252731392" behindDoc="0" locked="0" layoutInCell="1" allowOverlap="1" wp14:anchorId="3F05C10A" wp14:editId="6C86A1B9">
                <wp:simplePos x="0" y="0"/>
                <wp:positionH relativeFrom="margin">
                  <wp:align>right</wp:align>
                </wp:positionH>
                <wp:positionV relativeFrom="paragraph">
                  <wp:posOffset>3884411</wp:posOffset>
                </wp:positionV>
                <wp:extent cx="5745480" cy="635"/>
                <wp:effectExtent l="0" t="0" r="7620" b="0"/>
                <wp:wrapSquare wrapText="bothSides"/>
                <wp:docPr id="496211201" name="Cuadro de texto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293DD0CC" w14:textId="2C061B29" w:rsidR="002A10D1" w:rsidRPr="002A10D1" w:rsidRDefault="002A10D1" w:rsidP="00601522">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18</w:t>
                            </w:r>
                            <w:r w:rsidRPr="002A10D1">
                              <w:rPr>
                                <w:color w:val="auto"/>
                                <w:sz w:val="20"/>
                                <w:szCs w:val="20"/>
                              </w:rPr>
                              <w:fldChar w:fldCharType="end"/>
                            </w:r>
                            <w:r w:rsidRPr="002A10D1">
                              <w:rPr>
                                <w:color w:val="auto"/>
                                <w:sz w:val="20"/>
                                <w:szCs w:val="20"/>
                              </w:rPr>
                              <w:t>: Variación del índice de</w:t>
                            </w:r>
                            <w:r>
                              <w:rPr>
                                <w:color w:val="auto"/>
                                <w:sz w:val="20"/>
                                <w:szCs w:val="20"/>
                              </w:rPr>
                              <w:t>l agua en superficie terrestre</w:t>
                            </w:r>
                            <w:r w:rsidR="00BA43AA">
                              <w:rPr>
                                <w:color w:val="auto"/>
                                <w:sz w:val="20"/>
                                <w:szCs w:val="20"/>
                              </w:rPr>
                              <w:t xml:space="preserve"> (LSWI)</w:t>
                            </w:r>
                            <w:r w:rsidRPr="002A10D1">
                              <w:rPr>
                                <w:color w:val="auto"/>
                                <w:sz w:val="20"/>
                                <w:szCs w:val="20"/>
                              </w:rPr>
                              <w:t xml:space="preserve">, </w:t>
                            </w:r>
                            <w:r>
                              <w:rPr>
                                <w:color w:val="auto"/>
                                <w:sz w:val="20"/>
                                <w:szCs w:val="20"/>
                              </w:rPr>
                              <w:t>c</w:t>
                            </w:r>
                            <w:r w:rsidRPr="002A10D1">
                              <w:rPr>
                                <w:color w:val="auto"/>
                                <w:sz w:val="20"/>
                                <w:szCs w:val="20"/>
                              </w:rPr>
                              <w:t xml:space="preserve">), y el índice de </w:t>
                            </w:r>
                            <w:r>
                              <w:rPr>
                                <w:color w:val="auto"/>
                                <w:sz w:val="20"/>
                                <w:szCs w:val="20"/>
                              </w:rPr>
                              <w:t>agua de diferencia normalizada</w:t>
                            </w:r>
                            <w:r w:rsidR="00BA43AA">
                              <w:rPr>
                                <w:color w:val="auto"/>
                                <w:sz w:val="20"/>
                                <w:szCs w:val="20"/>
                              </w:rPr>
                              <w:t xml:space="preserve"> (NDWI)</w:t>
                            </w:r>
                            <w:r w:rsidRPr="002A10D1">
                              <w:rPr>
                                <w:color w:val="auto"/>
                                <w:sz w:val="20"/>
                                <w:szCs w:val="20"/>
                              </w:rPr>
                              <w:t xml:space="preserve">, </w:t>
                            </w:r>
                            <w:r>
                              <w:rPr>
                                <w:color w:val="auto"/>
                                <w:sz w:val="20"/>
                                <w:szCs w:val="20"/>
                              </w:rPr>
                              <w:t>d</w:t>
                            </w:r>
                            <w:r w:rsidRPr="002A10D1">
                              <w:rPr>
                                <w:color w:val="auto"/>
                                <w:sz w:val="20"/>
                                <w:szCs w:val="20"/>
                              </w:rPr>
                              <w:t xml:space="preserve">), a lo largo de un año. El eje x está dividido en meses y los puntos corresponden a las fechas muestreadas en campo. Los colores de los puntos y líneas determinan el sitio y el </w:t>
                            </w:r>
                            <w:r w:rsidR="000F2A1F" w:rsidRPr="000F2A1F">
                              <w:rPr>
                                <w:color w:val="auto"/>
                                <w:sz w:val="20"/>
                                <w:szCs w:val="20"/>
                              </w:rPr>
                              <w:t>microhábitat</w:t>
                            </w:r>
                            <w:r w:rsidRPr="002A10D1">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5C10A" id="_x0000_s1072" type="#_x0000_t202" style="position:absolute;left:0;text-align:left;margin-left:401.2pt;margin-top:305.85pt;width:452.4pt;height:.05pt;z-index:252731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AXOGwIAAEAEAAAOAAAAZHJzL2Uyb0RvYy54bWysU8Fu2zAMvQ/YPwi6L06yJi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" stroked="f">
                <v:textbox style="mso-fit-shape-to-text:t" inset="0,0,0,0">
                  <w:txbxContent>
                    <w:p w14:paraId="293DD0CC" w14:textId="2C061B29" w:rsidR="002A10D1" w:rsidRPr="002A10D1" w:rsidRDefault="002A10D1" w:rsidP="00601522">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18</w:t>
                      </w:r>
                      <w:r w:rsidRPr="002A10D1">
                        <w:rPr>
                          <w:color w:val="auto"/>
                          <w:sz w:val="20"/>
                          <w:szCs w:val="20"/>
                        </w:rPr>
                        <w:fldChar w:fldCharType="end"/>
                      </w:r>
                      <w:r w:rsidRPr="002A10D1">
                        <w:rPr>
                          <w:color w:val="auto"/>
                          <w:sz w:val="20"/>
                          <w:szCs w:val="20"/>
                        </w:rPr>
                        <w:t>: Variación del índice de</w:t>
                      </w:r>
                      <w:r>
                        <w:rPr>
                          <w:color w:val="auto"/>
                          <w:sz w:val="20"/>
                          <w:szCs w:val="20"/>
                        </w:rPr>
                        <w:t>l agua en superficie terrestre</w:t>
                      </w:r>
                      <w:r w:rsidR="00BA43AA">
                        <w:rPr>
                          <w:color w:val="auto"/>
                          <w:sz w:val="20"/>
                          <w:szCs w:val="20"/>
                        </w:rPr>
                        <w:t xml:space="preserve"> (LSWI)</w:t>
                      </w:r>
                      <w:r w:rsidRPr="002A10D1">
                        <w:rPr>
                          <w:color w:val="auto"/>
                          <w:sz w:val="20"/>
                          <w:szCs w:val="20"/>
                        </w:rPr>
                        <w:t xml:space="preserve">, </w:t>
                      </w:r>
                      <w:r>
                        <w:rPr>
                          <w:color w:val="auto"/>
                          <w:sz w:val="20"/>
                          <w:szCs w:val="20"/>
                        </w:rPr>
                        <w:t>c</w:t>
                      </w:r>
                      <w:r w:rsidRPr="002A10D1">
                        <w:rPr>
                          <w:color w:val="auto"/>
                          <w:sz w:val="20"/>
                          <w:szCs w:val="20"/>
                        </w:rPr>
                        <w:t xml:space="preserve">), y el índice de </w:t>
                      </w:r>
                      <w:r>
                        <w:rPr>
                          <w:color w:val="auto"/>
                          <w:sz w:val="20"/>
                          <w:szCs w:val="20"/>
                        </w:rPr>
                        <w:t>agua de diferencia normalizada</w:t>
                      </w:r>
                      <w:r w:rsidR="00BA43AA">
                        <w:rPr>
                          <w:color w:val="auto"/>
                          <w:sz w:val="20"/>
                          <w:szCs w:val="20"/>
                        </w:rPr>
                        <w:t xml:space="preserve"> (NDWI)</w:t>
                      </w:r>
                      <w:r w:rsidRPr="002A10D1">
                        <w:rPr>
                          <w:color w:val="auto"/>
                          <w:sz w:val="20"/>
                          <w:szCs w:val="20"/>
                        </w:rPr>
                        <w:t xml:space="preserve">, </w:t>
                      </w:r>
                      <w:r>
                        <w:rPr>
                          <w:color w:val="auto"/>
                          <w:sz w:val="20"/>
                          <w:szCs w:val="20"/>
                        </w:rPr>
                        <w:t>d</w:t>
                      </w:r>
                      <w:r w:rsidRPr="002A10D1">
                        <w:rPr>
                          <w:color w:val="auto"/>
                          <w:sz w:val="20"/>
                          <w:szCs w:val="20"/>
                        </w:rPr>
                        <w:t xml:space="preserve">), a lo largo de un año. El eje x está dividido en meses y los puntos corresponden a las fechas muestreadas en campo. Los colores de los puntos y líneas determinan el sitio y el </w:t>
                      </w:r>
                      <w:r w:rsidR="000F2A1F" w:rsidRPr="000F2A1F">
                        <w:rPr>
                          <w:color w:val="auto"/>
                          <w:sz w:val="20"/>
                          <w:szCs w:val="20"/>
                        </w:rPr>
                        <w:t>microhábitat</w:t>
                      </w:r>
                      <w:r w:rsidRPr="002A10D1">
                        <w:rPr>
                          <w:color w:val="auto"/>
                          <w:sz w:val="20"/>
                          <w:szCs w:val="20"/>
                        </w:rPr>
                        <w:t>.</w:t>
                      </w:r>
                    </w:p>
                  </w:txbxContent>
                </v:textbox>
                <w10:wrap type="square" anchorx="margin"/>
              </v:shape>
            </w:pict>
          </mc:Fallback>
        </mc:AlternateContent>
      </w:r>
      <w:r w:rsidR="00116116">
        <w:t xml:space="preserve">A continuación, podemos observar el índice NDWI que tiene una tendencia similar al LSWI pero con algunas diferencias. En primera instancia, al igual que en el LSWI, todos los grupos presentan una evolución estable durante los meses más cálidos (mayo-noviembre) pero, a diferencia de este, el encinar presenta valores superiores al robledal y el </w:t>
      </w:r>
      <w:r w:rsidR="000F2A1F">
        <w:t xml:space="preserve">microhábitat </w:t>
      </w:r>
      <w:r w:rsidR="00116116">
        <w:t xml:space="preserve">de suelo desnudo presenta en general valores mayores que los </w:t>
      </w:r>
      <w:r w:rsidR="000F2A1F">
        <w:t xml:space="preserve">microhábitats </w:t>
      </w:r>
      <w:r w:rsidR="00116116">
        <w:t>bajo copa. Por otro lado, los meses fríos presentan una evolución prácticamente inversa al LSWI. En el robledal, los valores de NWDI incrementan de forma general, a diferencia de los de LSWI. Destaca un marcado período de valores superiores de mitad del mes de enero a mitad del mes de febrero y</w:t>
      </w:r>
      <w:r w:rsidR="00116116" w:rsidRPr="0034512D">
        <w:t xml:space="preserve"> </w:t>
      </w:r>
      <w:r w:rsidR="00116116">
        <w:t xml:space="preserve">dos </w:t>
      </w:r>
      <w:r w:rsidR="003476D1">
        <w:t>pequeños picos</w:t>
      </w:r>
      <w:r w:rsidR="00116116">
        <w:t xml:space="preserve">, en noviembre y a mitad de marzo. En el encinar, a diferencia del LSWI, los valores disminuyen de forma general durante los meses de invierno, para volver a subir durante los meses de primavera. Por otro lado, en este índice sí podemos observar diferencias algo más marcadas entre </w:t>
      </w:r>
      <w:r w:rsidR="000F2A1F">
        <w:t>microhábitats</w:t>
      </w:r>
      <w:r w:rsidR="00116116">
        <w:t xml:space="preserve">. En ambas parcelas los </w:t>
      </w:r>
      <w:r w:rsidR="000F2A1F">
        <w:t xml:space="preserve">microhábitats </w:t>
      </w:r>
      <w:r w:rsidR="00116116">
        <w:t xml:space="preserve">de suelo desnudo presentan valores </w:t>
      </w:r>
      <w:r w:rsidR="003476D1">
        <w:t>superiores a</w:t>
      </w:r>
      <w:r w:rsidR="00116116">
        <w:t xml:space="preserve"> los de bajo copa de forma general durante todo el año, siendo esa diferencia un poco mayor o menor según la época del año.</w:t>
      </w:r>
    </w:p>
    <w:bookmarkEnd w:id="23"/>
    <w:p w14:paraId="59D53CE6" w14:textId="48B2082F" w:rsidR="00EC09EF" w:rsidRDefault="00116116" w:rsidP="00C973DF">
      <w:pPr>
        <w:spacing w:line="276" w:lineRule="auto"/>
        <w:jc w:val="both"/>
      </w:pPr>
      <w:r>
        <w:t xml:space="preserve">Por último, en la figura </w:t>
      </w:r>
      <w:r w:rsidR="00BA43AA">
        <w:t>18</w:t>
      </w:r>
      <w:r>
        <w:t xml:space="preserve"> podemos encontrar la evolución temporal del Albedo. La mayor parte del tiempo los valores de este se mantienen estables entre 0,1 y 0,</w:t>
      </w:r>
      <w:r w:rsidR="009C336A">
        <w:t>15.</w:t>
      </w:r>
      <w:r>
        <w:t xml:space="preserve"> </w:t>
      </w:r>
      <w:r w:rsidR="00B40DE4">
        <w:t xml:space="preserve">En el robledal se pueden observar </w:t>
      </w:r>
      <w:r w:rsidR="00426A4E">
        <w:t>tres</w:t>
      </w:r>
      <w:r>
        <w:t xml:space="preserve"> picos</w:t>
      </w:r>
      <w:r w:rsidR="00E22817">
        <w:t>, con valores fuera del rango,</w:t>
      </w:r>
      <w:r>
        <w:t xml:space="preserve"> en octubre</w:t>
      </w:r>
      <w:r w:rsidR="00426A4E">
        <w:t>,</w:t>
      </w:r>
      <w:r>
        <w:t xml:space="preserve"> noviembre</w:t>
      </w:r>
      <w:r w:rsidR="00426A4E">
        <w:t xml:space="preserve"> y </w:t>
      </w:r>
      <w:r w:rsidR="00920997">
        <w:t xml:space="preserve">marzo, </w:t>
      </w:r>
      <w:r w:rsidR="00E22817">
        <w:t>que, tras revisar las imágenes, no parecen estar relacionados con presencia de nubes o nieve en la zona de estudio.</w:t>
      </w:r>
    </w:p>
    <w:p w14:paraId="18224F2B" w14:textId="09C25205" w:rsidR="00116116" w:rsidRPr="00B95802" w:rsidRDefault="00B95802" w:rsidP="00B95802">
      <w:pPr>
        <w:spacing w:line="276" w:lineRule="auto"/>
        <w:jc w:val="both"/>
      </w:pPr>
      <w:r>
        <w:rPr>
          <w:noProof/>
        </w:rPr>
        <mc:AlternateContent>
          <mc:Choice Requires="wps">
            <w:drawing>
              <wp:anchor distT="0" distB="0" distL="114300" distR="114300" simplePos="0" relativeHeight="252814336" behindDoc="0" locked="0" layoutInCell="1" allowOverlap="1" wp14:anchorId="4EF32C83" wp14:editId="74D68165">
                <wp:simplePos x="0" y="0"/>
                <wp:positionH relativeFrom="margin">
                  <wp:align>right</wp:align>
                </wp:positionH>
                <wp:positionV relativeFrom="paragraph">
                  <wp:posOffset>1992053</wp:posOffset>
                </wp:positionV>
                <wp:extent cx="5756910" cy="469900"/>
                <wp:effectExtent l="0" t="0" r="0" b="6350"/>
                <wp:wrapSquare wrapText="bothSides"/>
                <wp:docPr id="1074092818" name="Cuadro de texto 1"/>
                <wp:cNvGraphicFramePr/>
                <a:graphic xmlns:a="http://schemas.openxmlformats.org/drawingml/2006/main">
                  <a:graphicData uri="http://schemas.microsoft.com/office/word/2010/wordprocessingShape">
                    <wps:wsp>
                      <wps:cNvSpPr txBox="1"/>
                      <wps:spPr>
                        <a:xfrm>
                          <a:off x="0" y="0"/>
                          <a:ext cx="5756910" cy="469900"/>
                        </a:xfrm>
                        <a:prstGeom prst="rect">
                          <a:avLst/>
                        </a:prstGeom>
                        <a:solidFill>
                          <a:prstClr val="white"/>
                        </a:solidFill>
                        <a:ln>
                          <a:noFill/>
                        </a:ln>
                      </wps:spPr>
                      <wps:txbx>
                        <w:txbxContent>
                          <w:p w14:paraId="4DBAD0D2" w14:textId="40676B0E"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17</w:t>
                            </w:r>
                            <w:r w:rsidRPr="002A10D1">
                              <w:rPr>
                                <w:color w:val="auto"/>
                                <w:sz w:val="20"/>
                                <w:szCs w:val="20"/>
                              </w:rPr>
                              <w:fldChar w:fldCharType="end"/>
                            </w:r>
                            <w:r w:rsidRPr="002A10D1">
                              <w:rPr>
                                <w:color w:val="auto"/>
                                <w:sz w:val="20"/>
                                <w:szCs w:val="20"/>
                              </w:rPr>
                              <w:t xml:space="preserve">: Variación del </w:t>
                            </w:r>
                            <w:r>
                              <w:rPr>
                                <w:color w:val="auto"/>
                                <w:sz w:val="20"/>
                                <w:szCs w:val="20"/>
                              </w:rPr>
                              <w:t>albedo</w:t>
                            </w:r>
                            <w:r w:rsidRPr="002A10D1">
                              <w:rPr>
                                <w:color w:val="auto"/>
                                <w:sz w:val="20"/>
                                <w:szCs w:val="20"/>
                              </w:rPr>
                              <w:t xml:space="preserve">, </w:t>
                            </w:r>
                            <w:r>
                              <w:rPr>
                                <w:color w:val="auto"/>
                                <w:sz w:val="20"/>
                                <w:szCs w:val="20"/>
                              </w:rPr>
                              <w:t>e)</w:t>
                            </w:r>
                            <w:r w:rsidRPr="002A10D1">
                              <w:rPr>
                                <w:color w:val="auto"/>
                                <w:sz w:val="20"/>
                                <w:szCs w:val="20"/>
                              </w:rPr>
                              <w:t xml:space="preserve"> a lo largo de un año. El eje x está dividido en meses y los puntos corresponden a las fechas muestreadas en campo. Los colores de los puntos y lín</w:t>
                            </w:r>
                            <w:r>
                              <w:rPr>
                                <w:color w:val="auto"/>
                                <w:sz w:val="20"/>
                                <w:szCs w:val="20"/>
                              </w:rPr>
                              <w:t xml:space="preserve">eas determinan el sitio y el </w:t>
                            </w:r>
                            <w:r w:rsidR="00B90859" w:rsidRPr="00B90859">
                              <w:rPr>
                                <w:color w:val="auto"/>
                                <w:sz w:val="20"/>
                                <w:szCs w:val="20"/>
                              </w:rPr>
                              <w:t>microhábitat</w:t>
                            </w:r>
                            <w:r w:rsidR="00B90859">
                              <w:rPr>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32C83" id="_x0000_s1073" type="#_x0000_t202" style="position:absolute;left:0;text-align:left;margin-left:402.1pt;margin-top:156.85pt;width:453.3pt;height:37pt;z-index:252814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" stroked="f">
                <v:textbox inset="0,0,0,0">
                  <w:txbxContent>
                    <w:p w14:paraId="4DBAD0D2" w14:textId="40676B0E"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17</w:t>
                      </w:r>
                      <w:r w:rsidRPr="002A10D1">
                        <w:rPr>
                          <w:color w:val="auto"/>
                          <w:sz w:val="20"/>
                          <w:szCs w:val="20"/>
                        </w:rPr>
                        <w:fldChar w:fldCharType="end"/>
                      </w:r>
                      <w:r w:rsidRPr="002A10D1">
                        <w:rPr>
                          <w:color w:val="auto"/>
                          <w:sz w:val="20"/>
                          <w:szCs w:val="20"/>
                        </w:rPr>
                        <w:t xml:space="preserve">: Variación del </w:t>
                      </w:r>
                      <w:r>
                        <w:rPr>
                          <w:color w:val="auto"/>
                          <w:sz w:val="20"/>
                          <w:szCs w:val="20"/>
                        </w:rPr>
                        <w:t>albedo</w:t>
                      </w:r>
                      <w:r w:rsidRPr="002A10D1">
                        <w:rPr>
                          <w:color w:val="auto"/>
                          <w:sz w:val="20"/>
                          <w:szCs w:val="20"/>
                        </w:rPr>
                        <w:t xml:space="preserve">, </w:t>
                      </w:r>
                      <w:r>
                        <w:rPr>
                          <w:color w:val="auto"/>
                          <w:sz w:val="20"/>
                          <w:szCs w:val="20"/>
                        </w:rPr>
                        <w:t>e)</w:t>
                      </w:r>
                      <w:r w:rsidRPr="002A10D1">
                        <w:rPr>
                          <w:color w:val="auto"/>
                          <w:sz w:val="20"/>
                          <w:szCs w:val="20"/>
                        </w:rPr>
                        <w:t xml:space="preserve"> a lo largo de un año. El eje x está dividido en meses y los puntos corresponden a las fechas muestreadas en campo. Los colores de los puntos y lín</w:t>
                      </w:r>
                      <w:r>
                        <w:rPr>
                          <w:color w:val="auto"/>
                          <w:sz w:val="20"/>
                          <w:szCs w:val="20"/>
                        </w:rPr>
                        <w:t xml:space="preserve">eas determinan el sitio y el </w:t>
                      </w:r>
                      <w:r w:rsidR="00B90859" w:rsidRPr="00B90859">
                        <w:rPr>
                          <w:color w:val="auto"/>
                          <w:sz w:val="20"/>
                          <w:szCs w:val="20"/>
                        </w:rPr>
                        <w:t>microhábitat</w:t>
                      </w:r>
                      <w:r w:rsidR="00B90859">
                        <w:rPr>
                          <w:color w:val="auto"/>
                          <w:sz w:val="20"/>
                          <w:szCs w:val="20"/>
                        </w:rPr>
                        <w:t>.</w:t>
                      </w:r>
                    </w:p>
                  </w:txbxContent>
                </v:textbox>
                <w10:wrap type="square" anchorx="margin"/>
              </v:shape>
            </w:pict>
          </mc:Fallback>
        </mc:AlternateContent>
      </w:r>
      <w:r>
        <w:rPr>
          <w:b/>
          <w:bCs/>
          <w:noProof/>
        </w:rPr>
        <w:drawing>
          <wp:anchor distT="0" distB="0" distL="114300" distR="114300" simplePos="0" relativeHeight="250657792" behindDoc="0" locked="0" layoutInCell="1" allowOverlap="1" wp14:anchorId="45762CB6" wp14:editId="4F627B9F">
            <wp:simplePos x="0" y="0"/>
            <wp:positionH relativeFrom="margin">
              <wp:align>right</wp:align>
            </wp:positionH>
            <wp:positionV relativeFrom="paragraph">
              <wp:posOffset>577</wp:posOffset>
            </wp:positionV>
            <wp:extent cx="5756910" cy="1974215"/>
            <wp:effectExtent l="0" t="0" r="0" b="6985"/>
            <wp:wrapSquare wrapText="bothSides"/>
            <wp:docPr id="1567154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4772" name="Imagen 3"/>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8388"/>
                    <a:stretch/>
                  </pic:blipFill>
                  <pic:spPr bwMode="auto">
                    <a:xfrm>
                      <a:off x="0" y="0"/>
                      <a:ext cx="5756910" cy="197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6116">
        <w:rPr>
          <w:u w:val="single"/>
        </w:rPr>
        <w:t xml:space="preserve">4.3.2 Efecto del </w:t>
      </w:r>
      <w:r w:rsidR="00B90859" w:rsidRPr="00B90859">
        <w:rPr>
          <w:u w:val="single"/>
        </w:rPr>
        <w:t>microhábitat</w:t>
      </w:r>
      <w:r w:rsidR="00B90859">
        <w:rPr>
          <w:u w:val="single"/>
        </w:rPr>
        <w:t xml:space="preserve"> </w:t>
      </w:r>
      <w:r w:rsidR="00116116">
        <w:rPr>
          <w:u w:val="single"/>
        </w:rPr>
        <w:t>en los índices basados en imágenes de satélite</w:t>
      </w:r>
    </w:p>
    <w:p w14:paraId="1FD00B10" w14:textId="3A882BE1" w:rsidR="00116116" w:rsidRPr="00030ABA" w:rsidRDefault="00116116" w:rsidP="00116116">
      <w:pPr>
        <w:jc w:val="both"/>
      </w:pPr>
      <w:r>
        <w:t xml:space="preserve">En la tabla </w:t>
      </w:r>
      <w:r w:rsidR="00424C7A">
        <w:t>3</w:t>
      </w:r>
      <w:r>
        <w:t xml:space="preserve"> se muestran los resultados estadísticos del análisis del efecto del </w:t>
      </w:r>
      <w:r w:rsidR="00B90859">
        <w:t xml:space="preserve">microhábitat </w:t>
      </w:r>
      <w:r>
        <w:t>sobre los diferentes índices. En el caso d</w:t>
      </w:r>
      <w:r w:rsidR="00424C7A">
        <w:t>el robledal</w:t>
      </w:r>
      <w:r>
        <w:t xml:space="preserve">, podemos observar cómo </w:t>
      </w:r>
      <w:r w:rsidR="008316ED">
        <w:t>tres de los cinco</w:t>
      </w:r>
      <w:r>
        <w:t xml:space="preserve"> índice</w:t>
      </w:r>
      <w:r w:rsidR="008316ED">
        <w:t>s</w:t>
      </w:r>
      <w:r>
        <w:t xml:space="preserve"> espectral</w:t>
      </w:r>
      <w:r w:rsidR="008316ED">
        <w:t>es</w:t>
      </w:r>
      <w:r>
        <w:t xml:space="preserve"> muestra</w:t>
      </w:r>
      <w:r w:rsidR="00B90859">
        <w:t>n</w:t>
      </w:r>
      <w:r>
        <w:t xml:space="preserve"> diferencias significativas entre el </w:t>
      </w:r>
      <w:r w:rsidR="00B90859">
        <w:t xml:space="preserve">microhábitat </w:t>
      </w:r>
      <w:r>
        <w:t xml:space="preserve">bajo copa y el </w:t>
      </w:r>
      <w:r w:rsidR="00B90859">
        <w:t xml:space="preserve">microhábitat con </w:t>
      </w:r>
      <w:r>
        <w:t>suelo desnudo, siendo el NDWI el que muestra un p-valor más reducido. La situación de</w:t>
      </w:r>
      <w:r w:rsidR="00424C7A">
        <w:t>l encinar</w:t>
      </w:r>
      <w:r w:rsidR="008316ED">
        <w:t xml:space="preserve"> es similar,</w:t>
      </w:r>
      <w:r>
        <w:t xml:space="preserve"> todos los índices espectrales presentan diferencias significativas entre </w:t>
      </w:r>
      <w:r w:rsidR="00B90859">
        <w:t xml:space="preserve">microhábitats </w:t>
      </w:r>
      <w:r>
        <w:t>exceptuando el LSWI.</w:t>
      </w:r>
    </w:p>
    <w:tbl>
      <w:tblPr>
        <w:tblStyle w:val="Tablaconcuadrcula"/>
        <w:tblpPr w:leftFromText="141" w:rightFromText="141" w:vertAnchor="text" w:horzAnchor="margin" w:tblpY="144"/>
        <w:tblW w:w="0" w:type="auto"/>
        <w:tblLook w:val="04A0" w:firstRow="1" w:lastRow="0" w:firstColumn="1" w:lastColumn="0" w:noHBand="0" w:noVBand="1"/>
      </w:tblPr>
      <w:tblGrid>
        <w:gridCol w:w="945"/>
        <w:gridCol w:w="899"/>
        <w:gridCol w:w="1614"/>
        <w:gridCol w:w="1557"/>
        <w:gridCol w:w="425"/>
        <w:gridCol w:w="773"/>
        <w:gridCol w:w="1345"/>
        <w:gridCol w:w="1502"/>
      </w:tblGrid>
      <w:tr w:rsidR="002A10D1" w14:paraId="6973E0D5" w14:textId="77777777" w:rsidTr="002A10D1">
        <w:trPr>
          <w:trHeight w:val="416"/>
        </w:trPr>
        <w:tc>
          <w:tcPr>
            <w:tcW w:w="0" w:type="auto"/>
            <w:gridSpan w:val="8"/>
            <w:tcBorders>
              <w:top w:val="single" w:sz="4" w:space="0" w:color="auto"/>
              <w:left w:val="single" w:sz="4" w:space="0" w:color="auto"/>
              <w:bottom w:val="single" w:sz="4" w:space="0" w:color="auto"/>
            </w:tcBorders>
            <w:shd w:val="clear" w:color="auto" w:fill="A6A6A6" w:themeFill="background1" w:themeFillShade="A6"/>
            <w:vAlign w:val="center"/>
          </w:tcPr>
          <w:p w14:paraId="5D92F2A7" w14:textId="077F1401" w:rsidR="002A10D1" w:rsidRPr="00233C6C" w:rsidRDefault="002A10D1" w:rsidP="002A10D1">
            <w:pPr>
              <w:jc w:val="center"/>
              <w:rPr>
                <w:b/>
                <w:bCs/>
                <w:sz w:val="20"/>
                <w:szCs w:val="20"/>
              </w:rPr>
            </w:pPr>
            <w:r w:rsidRPr="00233C6C">
              <w:rPr>
                <w:b/>
                <w:bCs/>
                <w:sz w:val="20"/>
                <w:szCs w:val="20"/>
              </w:rPr>
              <w:t>Análisis estadístico</w:t>
            </w:r>
          </w:p>
        </w:tc>
      </w:tr>
      <w:tr w:rsidR="00572D15" w14:paraId="1F1DD5B8" w14:textId="77777777" w:rsidTr="002A10D1">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1D85485D" w14:textId="77777777" w:rsidR="00974EF4" w:rsidRPr="00233C6C" w:rsidRDefault="00974EF4" w:rsidP="00974EF4">
            <w:pPr>
              <w:jc w:val="center"/>
              <w:rPr>
                <w:b/>
                <w:bCs/>
                <w:sz w:val="20"/>
                <w:szCs w:val="20"/>
              </w:rPr>
            </w:pPr>
            <w:r w:rsidRPr="00233C6C">
              <w:rPr>
                <w:b/>
                <w:bCs/>
                <w:sz w:val="20"/>
                <w:szCs w:val="20"/>
              </w:rPr>
              <w:t>Lugar</w:t>
            </w:r>
          </w:p>
        </w:tc>
        <w:tc>
          <w:tcPr>
            <w:tcW w:w="0" w:type="auto"/>
            <w:shd w:val="clear" w:color="auto" w:fill="D0CECE" w:themeFill="background2" w:themeFillShade="E6"/>
            <w:vAlign w:val="center"/>
          </w:tcPr>
          <w:p w14:paraId="1D35CA5D" w14:textId="77777777" w:rsidR="00974EF4" w:rsidRPr="00233C6C" w:rsidRDefault="00974EF4" w:rsidP="00974EF4">
            <w:pPr>
              <w:jc w:val="center"/>
              <w:rPr>
                <w:b/>
                <w:bCs/>
                <w:sz w:val="20"/>
                <w:szCs w:val="20"/>
              </w:rPr>
            </w:pPr>
            <w:r w:rsidRPr="00233C6C">
              <w:rPr>
                <w:b/>
                <w:bCs/>
                <w:sz w:val="20"/>
                <w:szCs w:val="20"/>
              </w:rPr>
              <w:t>Variable</w:t>
            </w:r>
          </w:p>
        </w:tc>
        <w:tc>
          <w:tcPr>
            <w:tcW w:w="0" w:type="auto"/>
            <w:shd w:val="clear" w:color="auto" w:fill="D0CECE" w:themeFill="background2" w:themeFillShade="E6"/>
            <w:vAlign w:val="center"/>
          </w:tcPr>
          <w:p w14:paraId="33A11C91" w14:textId="77777777" w:rsidR="00974EF4" w:rsidRPr="00233C6C" w:rsidRDefault="00974EF4" w:rsidP="00974EF4">
            <w:pPr>
              <w:jc w:val="center"/>
              <w:rPr>
                <w:b/>
                <w:bCs/>
                <w:sz w:val="20"/>
                <w:szCs w:val="20"/>
              </w:rPr>
            </w:pPr>
            <w:r w:rsidRPr="00233C6C">
              <w:rPr>
                <w:b/>
                <w:bCs/>
                <w:sz w:val="20"/>
                <w:szCs w:val="20"/>
              </w:rPr>
              <w:t>Prueba</w:t>
            </w:r>
          </w:p>
        </w:tc>
        <w:tc>
          <w:tcPr>
            <w:tcW w:w="1557" w:type="dxa"/>
            <w:tcBorders>
              <w:bottom w:val="single" w:sz="4" w:space="0" w:color="auto"/>
            </w:tcBorders>
            <w:shd w:val="clear" w:color="auto" w:fill="D0CECE" w:themeFill="background2" w:themeFillShade="E6"/>
            <w:vAlign w:val="center"/>
          </w:tcPr>
          <w:p w14:paraId="46D1A4CB" w14:textId="19E5E7CA" w:rsidR="00974EF4" w:rsidRPr="00233C6C" w:rsidRDefault="00974EF4" w:rsidP="00974EF4">
            <w:pPr>
              <w:jc w:val="center"/>
              <w:rPr>
                <w:b/>
                <w:bCs/>
                <w:sz w:val="20"/>
                <w:szCs w:val="20"/>
              </w:rPr>
            </w:pPr>
            <w:r w:rsidRPr="00233C6C">
              <w:rPr>
                <w:b/>
                <w:bCs/>
                <w:sz w:val="20"/>
                <w:szCs w:val="20"/>
              </w:rPr>
              <w:t>SS</w:t>
            </w:r>
          </w:p>
        </w:tc>
        <w:tc>
          <w:tcPr>
            <w:tcW w:w="425" w:type="dxa"/>
            <w:tcBorders>
              <w:bottom w:val="single" w:sz="4" w:space="0" w:color="auto"/>
            </w:tcBorders>
            <w:shd w:val="clear" w:color="auto" w:fill="D0CECE" w:themeFill="background2" w:themeFillShade="E6"/>
            <w:vAlign w:val="center"/>
          </w:tcPr>
          <w:p w14:paraId="73ABC979" w14:textId="0592A24A" w:rsidR="00974EF4" w:rsidRPr="00233C6C" w:rsidRDefault="00974EF4" w:rsidP="00974EF4">
            <w:pPr>
              <w:jc w:val="center"/>
              <w:rPr>
                <w:b/>
                <w:bCs/>
                <w:sz w:val="20"/>
                <w:szCs w:val="20"/>
              </w:rPr>
            </w:pPr>
            <w:r>
              <w:rPr>
                <w:b/>
                <w:bCs/>
                <w:sz w:val="20"/>
                <w:szCs w:val="20"/>
              </w:rPr>
              <w:t>D</w:t>
            </w:r>
            <w:r w:rsidRPr="00233C6C">
              <w:rPr>
                <w:b/>
                <w:bCs/>
                <w:sz w:val="20"/>
                <w:szCs w:val="20"/>
              </w:rPr>
              <w:t>f</w:t>
            </w:r>
          </w:p>
        </w:tc>
        <w:tc>
          <w:tcPr>
            <w:tcW w:w="0" w:type="auto"/>
            <w:tcBorders>
              <w:bottom w:val="single" w:sz="4" w:space="0" w:color="auto"/>
            </w:tcBorders>
            <w:shd w:val="clear" w:color="auto" w:fill="D0CECE" w:themeFill="background2" w:themeFillShade="E6"/>
            <w:vAlign w:val="center"/>
          </w:tcPr>
          <w:p w14:paraId="205D1CF9" w14:textId="77777777" w:rsidR="00974EF4" w:rsidRPr="00233C6C" w:rsidRDefault="00974EF4" w:rsidP="00974EF4">
            <w:pPr>
              <w:jc w:val="center"/>
              <w:rPr>
                <w:b/>
                <w:bCs/>
                <w:sz w:val="20"/>
                <w:szCs w:val="20"/>
              </w:rPr>
            </w:pPr>
            <w:r w:rsidRPr="00233C6C">
              <w:rPr>
                <w:b/>
                <w:bCs/>
                <w:sz w:val="20"/>
                <w:szCs w:val="20"/>
              </w:rPr>
              <w:t>F</w:t>
            </w:r>
          </w:p>
        </w:tc>
        <w:tc>
          <w:tcPr>
            <w:tcW w:w="0" w:type="auto"/>
            <w:tcBorders>
              <w:bottom w:val="single" w:sz="4" w:space="0" w:color="auto"/>
            </w:tcBorders>
            <w:shd w:val="clear" w:color="auto" w:fill="D0CECE" w:themeFill="background2" w:themeFillShade="E6"/>
            <w:vAlign w:val="center"/>
          </w:tcPr>
          <w:p w14:paraId="2F2D333B" w14:textId="553DCBEC" w:rsidR="00974EF4" w:rsidRPr="00233C6C" w:rsidRDefault="00974EF4" w:rsidP="00974EF4">
            <w:pPr>
              <w:jc w:val="center"/>
              <w:rPr>
                <w:b/>
                <w:bCs/>
                <w:sz w:val="20"/>
                <w:szCs w:val="20"/>
              </w:rPr>
            </w:pPr>
            <w:r>
              <w:rPr>
                <w:rFonts w:cstheme="minorHAnsi"/>
                <w:b/>
                <w:bCs/>
                <w:sz w:val="20"/>
                <w:szCs w:val="20"/>
              </w:rPr>
              <w:t>p-valor p</w:t>
            </w:r>
            <w:r w:rsidRPr="003F4B03">
              <w:rPr>
                <w:rFonts w:cstheme="minorHAnsi"/>
                <w:b/>
                <w:bCs/>
                <w:sz w:val="20"/>
                <w:szCs w:val="20"/>
              </w:rPr>
              <w:t>aram</w:t>
            </w:r>
            <w:r>
              <w:rPr>
                <w:rFonts w:cstheme="minorHAnsi"/>
                <w:b/>
                <w:bCs/>
                <w:sz w:val="20"/>
                <w:szCs w:val="20"/>
              </w:rPr>
              <w:t>é</w:t>
            </w:r>
            <w:r w:rsidRPr="003F4B03">
              <w:rPr>
                <w:rFonts w:cstheme="minorHAnsi"/>
                <w:b/>
                <w:bCs/>
                <w:sz w:val="20"/>
                <w:szCs w:val="20"/>
              </w:rPr>
              <w:t>tric</w:t>
            </w:r>
            <w:r>
              <w:rPr>
                <w:rFonts w:cstheme="minorHAnsi"/>
                <w:b/>
                <w:bCs/>
                <w:sz w:val="20"/>
                <w:szCs w:val="20"/>
              </w:rPr>
              <w:t>o</w:t>
            </w:r>
            <w:r w:rsidRPr="003F4B03">
              <w:rPr>
                <w:rFonts w:cstheme="minorHAnsi"/>
                <w:b/>
                <w:bCs/>
                <w:sz w:val="20"/>
                <w:szCs w:val="20"/>
              </w:rPr>
              <w:t xml:space="preserve"> </w:t>
            </w:r>
          </w:p>
        </w:tc>
        <w:tc>
          <w:tcPr>
            <w:tcW w:w="0" w:type="auto"/>
            <w:shd w:val="clear" w:color="auto" w:fill="D0CECE" w:themeFill="background2" w:themeFillShade="E6"/>
            <w:vAlign w:val="center"/>
          </w:tcPr>
          <w:p w14:paraId="74132FCE" w14:textId="27A3FB03" w:rsidR="00974EF4" w:rsidRPr="00233C6C" w:rsidRDefault="00974EF4" w:rsidP="00974EF4">
            <w:pPr>
              <w:jc w:val="center"/>
              <w:rPr>
                <w:b/>
                <w:bCs/>
                <w:sz w:val="20"/>
                <w:szCs w:val="20"/>
              </w:rPr>
            </w:pPr>
            <w:r>
              <w:rPr>
                <w:rFonts w:cstheme="minorHAnsi"/>
                <w:b/>
                <w:bCs/>
                <w:sz w:val="20"/>
                <w:szCs w:val="20"/>
              </w:rPr>
              <w:t>p-valor remuestreado</w:t>
            </w:r>
            <w:r w:rsidRPr="003F4B03">
              <w:rPr>
                <w:rFonts w:cstheme="minorHAnsi"/>
                <w:b/>
                <w:bCs/>
                <w:sz w:val="20"/>
                <w:szCs w:val="20"/>
              </w:rPr>
              <w:t xml:space="preserve">  </w:t>
            </w:r>
          </w:p>
        </w:tc>
      </w:tr>
      <w:tr w:rsidR="00572D15" w14:paraId="75326DA6" w14:textId="77777777" w:rsidTr="002A10D1">
        <w:tc>
          <w:tcPr>
            <w:tcW w:w="0" w:type="auto"/>
            <w:vMerge w:val="restart"/>
            <w:tcBorders>
              <w:top w:val="single" w:sz="4" w:space="0" w:color="auto"/>
            </w:tcBorders>
            <w:shd w:val="clear" w:color="auto" w:fill="FFD966" w:themeFill="accent4" w:themeFillTint="99"/>
            <w:vAlign w:val="center"/>
          </w:tcPr>
          <w:p w14:paraId="569CAC44" w14:textId="30DB4A2B" w:rsidR="002A10D1" w:rsidRPr="00FA1C33" w:rsidRDefault="003B6748" w:rsidP="002A10D1">
            <w:pPr>
              <w:jc w:val="center"/>
              <w:rPr>
                <w:b/>
                <w:bCs/>
                <w:sz w:val="20"/>
                <w:szCs w:val="20"/>
              </w:rPr>
            </w:pPr>
            <w:r>
              <w:rPr>
                <w:b/>
                <w:bCs/>
                <w:sz w:val="20"/>
                <w:szCs w:val="20"/>
              </w:rPr>
              <w:t>Robledal</w:t>
            </w:r>
          </w:p>
        </w:tc>
        <w:tc>
          <w:tcPr>
            <w:tcW w:w="0" w:type="auto"/>
            <w:vAlign w:val="center"/>
          </w:tcPr>
          <w:p w14:paraId="53897DED" w14:textId="77777777" w:rsidR="002A10D1" w:rsidRPr="00233C6C" w:rsidRDefault="002A10D1" w:rsidP="002A10D1">
            <w:pPr>
              <w:jc w:val="center"/>
              <w:rPr>
                <w:sz w:val="20"/>
                <w:szCs w:val="20"/>
              </w:rPr>
            </w:pPr>
            <w:r>
              <w:rPr>
                <w:sz w:val="20"/>
                <w:szCs w:val="20"/>
              </w:rPr>
              <w:t>NDVI</w:t>
            </w:r>
          </w:p>
        </w:tc>
        <w:tc>
          <w:tcPr>
            <w:tcW w:w="0" w:type="auto"/>
            <w:vAlign w:val="center"/>
          </w:tcPr>
          <w:p w14:paraId="5CB0C30A"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vAlign w:val="center"/>
          </w:tcPr>
          <w:p w14:paraId="04373D97" w14:textId="0BE971DF" w:rsidR="002A10D1" w:rsidRPr="00233C6C" w:rsidRDefault="002A10D1" w:rsidP="002A10D1">
            <w:pPr>
              <w:jc w:val="center"/>
              <w:rPr>
                <w:sz w:val="20"/>
                <w:szCs w:val="20"/>
              </w:rPr>
            </w:pPr>
            <w:r w:rsidRPr="00977532">
              <w:rPr>
                <w:sz w:val="20"/>
                <w:szCs w:val="20"/>
              </w:rPr>
              <w:t>0</w:t>
            </w:r>
            <w:r>
              <w:rPr>
                <w:sz w:val="20"/>
                <w:szCs w:val="20"/>
              </w:rPr>
              <w:t>,</w:t>
            </w:r>
            <w:r w:rsidRPr="00977532">
              <w:rPr>
                <w:sz w:val="20"/>
                <w:szCs w:val="20"/>
              </w:rPr>
              <w:t xml:space="preserve">02802   </w:t>
            </w:r>
          </w:p>
        </w:tc>
        <w:tc>
          <w:tcPr>
            <w:tcW w:w="425" w:type="dxa"/>
            <w:tcBorders>
              <w:left w:val="nil"/>
              <w:bottom w:val="single" w:sz="4" w:space="0" w:color="auto"/>
              <w:right w:val="nil"/>
            </w:tcBorders>
            <w:vAlign w:val="center"/>
          </w:tcPr>
          <w:p w14:paraId="56426CFF" w14:textId="77777777" w:rsidR="002A10D1" w:rsidRPr="00233C6C" w:rsidRDefault="002A10D1" w:rsidP="002A10D1">
            <w:pPr>
              <w:jc w:val="center"/>
              <w:rPr>
                <w:sz w:val="20"/>
                <w:szCs w:val="20"/>
              </w:rPr>
            </w:pPr>
            <w:r w:rsidRPr="00977532">
              <w:rPr>
                <w:sz w:val="20"/>
                <w:szCs w:val="20"/>
              </w:rPr>
              <w:t>1</w:t>
            </w:r>
          </w:p>
        </w:tc>
        <w:tc>
          <w:tcPr>
            <w:tcW w:w="0" w:type="auto"/>
            <w:tcBorders>
              <w:left w:val="nil"/>
              <w:bottom w:val="single" w:sz="4" w:space="0" w:color="auto"/>
              <w:right w:val="nil"/>
            </w:tcBorders>
            <w:vAlign w:val="center"/>
          </w:tcPr>
          <w:p w14:paraId="4D5C53BE" w14:textId="77777777" w:rsidR="002A10D1" w:rsidRPr="00233C6C" w:rsidRDefault="002A10D1" w:rsidP="002A10D1">
            <w:pPr>
              <w:jc w:val="center"/>
              <w:rPr>
                <w:sz w:val="20"/>
                <w:szCs w:val="20"/>
              </w:rPr>
            </w:pPr>
            <w:r w:rsidRPr="00977532">
              <w:rPr>
                <w:sz w:val="20"/>
                <w:szCs w:val="20"/>
              </w:rPr>
              <w:t>1</w:t>
            </w:r>
            <w:r>
              <w:rPr>
                <w:sz w:val="20"/>
                <w:szCs w:val="20"/>
              </w:rPr>
              <w:t>,</w:t>
            </w:r>
            <w:r w:rsidRPr="00977532">
              <w:rPr>
                <w:sz w:val="20"/>
                <w:szCs w:val="20"/>
              </w:rPr>
              <w:t xml:space="preserve">618           </w:t>
            </w:r>
          </w:p>
        </w:tc>
        <w:tc>
          <w:tcPr>
            <w:tcW w:w="0" w:type="auto"/>
            <w:tcBorders>
              <w:left w:val="nil"/>
              <w:bottom w:val="single" w:sz="4" w:space="0" w:color="auto"/>
              <w:right w:val="nil"/>
            </w:tcBorders>
            <w:vAlign w:val="center"/>
          </w:tcPr>
          <w:p w14:paraId="6A058972" w14:textId="6D9D69EC" w:rsidR="002A10D1" w:rsidRPr="00233C6C" w:rsidRDefault="002A10D1" w:rsidP="002A10D1">
            <w:pPr>
              <w:jc w:val="center"/>
              <w:rPr>
                <w:sz w:val="20"/>
                <w:szCs w:val="20"/>
              </w:rPr>
            </w:pPr>
            <w:r w:rsidRPr="00977532">
              <w:rPr>
                <w:sz w:val="20"/>
                <w:szCs w:val="20"/>
              </w:rPr>
              <w:t>0</w:t>
            </w:r>
            <w:r w:rsidR="00293E22">
              <w:rPr>
                <w:sz w:val="20"/>
                <w:szCs w:val="20"/>
              </w:rPr>
              <w:t>,</w:t>
            </w:r>
            <w:r w:rsidR="007F0AE8">
              <w:rPr>
                <w:sz w:val="20"/>
                <w:szCs w:val="20"/>
              </w:rPr>
              <w:t>0256</w:t>
            </w:r>
            <w:r w:rsidRPr="00977532">
              <w:rPr>
                <w:sz w:val="20"/>
                <w:szCs w:val="20"/>
              </w:rPr>
              <w:t xml:space="preserve">          </w:t>
            </w:r>
          </w:p>
        </w:tc>
        <w:tc>
          <w:tcPr>
            <w:tcW w:w="0" w:type="auto"/>
            <w:tcBorders>
              <w:left w:val="nil"/>
            </w:tcBorders>
            <w:vAlign w:val="center"/>
          </w:tcPr>
          <w:p w14:paraId="7176CA0E" w14:textId="38D7D2D5" w:rsidR="002A10D1" w:rsidRPr="00233C6C" w:rsidRDefault="002A10D1" w:rsidP="002A10D1">
            <w:pPr>
              <w:jc w:val="center"/>
              <w:rPr>
                <w:sz w:val="20"/>
                <w:szCs w:val="20"/>
              </w:rPr>
            </w:pPr>
            <w:r w:rsidRPr="00977532">
              <w:rPr>
                <w:sz w:val="20"/>
                <w:szCs w:val="20"/>
              </w:rPr>
              <w:t>0</w:t>
            </w:r>
            <w:r>
              <w:rPr>
                <w:sz w:val="20"/>
                <w:szCs w:val="20"/>
              </w:rPr>
              <w:t>,</w:t>
            </w:r>
            <w:r w:rsidR="007F0AE8">
              <w:rPr>
                <w:sz w:val="20"/>
                <w:szCs w:val="20"/>
              </w:rPr>
              <w:t>0244</w:t>
            </w:r>
          </w:p>
        </w:tc>
      </w:tr>
      <w:tr w:rsidR="00572D15" w14:paraId="03CFAC15" w14:textId="77777777" w:rsidTr="002A10D1">
        <w:tc>
          <w:tcPr>
            <w:tcW w:w="0" w:type="auto"/>
            <w:vMerge/>
            <w:shd w:val="clear" w:color="auto" w:fill="FFD966" w:themeFill="accent4" w:themeFillTint="99"/>
            <w:vAlign w:val="center"/>
          </w:tcPr>
          <w:p w14:paraId="2AA56F2B" w14:textId="77777777" w:rsidR="002A10D1" w:rsidRPr="00233C6C" w:rsidRDefault="002A10D1" w:rsidP="002A10D1">
            <w:pPr>
              <w:jc w:val="center"/>
              <w:rPr>
                <w:b/>
                <w:bCs/>
                <w:sz w:val="20"/>
                <w:szCs w:val="20"/>
              </w:rPr>
            </w:pPr>
          </w:p>
        </w:tc>
        <w:tc>
          <w:tcPr>
            <w:tcW w:w="0" w:type="auto"/>
            <w:vAlign w:val="center"/>
          </w:tcPr>
          <w:p w14:paraId="27A693D2" w14:textId="77777777" w:rsidR="002A10D1" w:rsidRPr="00233C6C" w:rsidRDefault="002A10D1" w:rsidP="002A10D1">
            <w:pPr>
              <w:jc w:val="center"/>
              <w:rPr>
                <w:sz w:val="20"/>
                <w:szCs w:val="20"/>
              </w:rPr>
            </w:pPr>
            <w:r>
              <w:rPr>
                <w:sz w:val="20"/>
                <w:szCs w:val="20"/>
              </w:rPr>
              <w:t>EVI</w:t>
            </w:r>
          </w:p>
        </w:tc>
        <w:tc>
          <w:tcPr>
            <w:tcW w:w="0" w:type="auto"/>
            <w:vAlign w:val="center"/>
          </w:tcPr>
          <w:p w14:paraId="3C81B8E7"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shd w:val="clear" w:color="auto" w:fill="F2F2F2" w:themeFill="background1" w:themeFillShade="F2"/>
            <w:vAlign w:val="center"/>
          </w:tcPr>
          <w:p w14:paraId="579F590C" w14:textId="57A69DCA" w:rsidR="002A10D1" w:rsidRPr="00233C6C" w:rsidRDefault="002A10D1" w:rsidP="002A10D1">
            <w:pPr>
              <w:jc w:val="center"/>
              <w:rPr>
                <w:sz w:val="20"/>
                <w:szCs w:val="20"/>
              </w:rPr>
            </w:pPr>
            <w:r w:rsidRPr="00B37470">
              <w:rPr>
                <w:sz w:val="20"/>
                <w:szCs w:val="20"/>
              </w:rPr>
              <w:t>0</w:t>
            </w:r>
            <w:r>
              <w:rPr>
                <w:sz w:val="20"/>
                <w:szCs w:val="20"/>
              </w:rPr>
              <w:t>,</w:t>
            </w:r>
            <w:r w:rsidRPr="00B37470">
              <w:rPr>
                <w:sz w:val="20"/>
                <w:szCs w:val="20"/>
              </w:rPr>
              <w:t xml:space="preserve">007807   </w:t>
            </w:r>
          </w:p>
        </w:tc>
        <w:tc>
          <w:tcPr>
            <w:tcW w:w="425" w:type="dxa"/>
            <w:tcBorders>
              <w:left w:val="nil"/>
              <w:bottom w:val="single" w:sz="4" w:space="0" w:color="auto"/>
              <w:right w:val="nil"/>
            </w:tcBorders>
            <w:shd w:val="clear" w:color="auto" w:fill="F2F2F2" w:themeFill="background1" w:themeFillShade="F2"/>
            <w:vAlign w:val="center"/>
          </w:tcPr>
          <w:p w14:paraId="1728071D"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75A5B0A2" w14:textId="77777777" w:rsidR="002A10D1" w:rsidRPr="00233C6C" w:rsidRDefault="002A10D1" w:rsidP="002A10D1">
            <w:pPr>
              <w:jc w:val="center"/>
              <w:rPr>
                <w:sz w:val="20"/>
                <w:szCs w:val="20"/>
              </w:rPr>
            </w:pPr>
            <w:r w:rsidRPr="00B37470">
              <w:rPr>
                <w:sz w:val="20"/>
                <w:szCs w:val="20"/>
              </w:rPr>
              <w:t>0</w:t>
            </w:r>
            <w:r>
              <w:rPr>
                <w:sz w:val="20"/>
                <w:szCs w:val="20"/>
              </w:rPr>
              <w:t>,</w:t>
            </w:r>
            <w:r w:rsidRPr="00B37470">
              <w:rPr>
                <w:sz w:val="20"/>
                <w:szCs w:val="20"/>
              </w:rPr>
              <w:t xml:space="preserve">7447           </w:t>
            </w:r>
          </w:p>
        </w:tc>
        <w:tc>
          <w:tcPr>
            <w:tcW w:w="0" w:type="auto"/>
            <w:tcBorders>
              <w:left w:val="nil"/>
              <w:bottom w:val="single" w:sz="4" w:space="0" w:color="auto"/>
              <w:right w:val="nil"/>
            </w:tcBorders>
            <w:shd w:val="clear" w:color="auto" w:fill="F2F2F2" w:themeFill="background1" w:themeFillShade="F2"/>
            <w:vAlign w:val="center"/>
          </w:tcPr>
          <w:p w14:paraId="70763388" w14:textId="5E1E79A0" w:rsidR="002A10D1" w:rsidRPr="00233C6C" w:rsidRDefault="002A10D1" w:rsidP="002A10D1">
            <w:pPr>
              <w:jc w:val="center"/>
              <w:rPr>
                <w:sz w:val="20"/>
                <w:szCs w:val="20"/>
              </w:rPr>
            </w:pPr>
            <w:r w:rsidRPr="00B37470">
              <w:rPr>
                <w:sz w:val="20"/>
                <w:szCs w:val="20"/>
              </w:rPr>
              <w:t>0</w:t>
            </w:r>
            <w:r>
              <w:rPr>
                <w:sz w:val="20"/>
                <w:szCs w:val="20"/>
              </w:rPr>
              <w:t>,</w:t>
            </w:r>
            <w:r w:rsidR="007F0AE8">
              <w:rPr>
                <w:sz w:val="20"/>
                <w:szCs w:val="20"/>
              </w:rPr>
              <w:t>1901</w:t>
            </w:r>
            <w:r w:rsidRPr="00B37470">
              <w:rPr>
                <w:sz w:val="20"/>
                <w:szCs w:val="20"/>
              </w:rPr>
              <w:t xml:space="preserve">          </w:t>
            </w:r>
          </w:p>
        </w:tc>
        <w:tc>
          <w:tcPr>
            <w:tcW w:w="0" w:type="auto"/>
            <w:tcBorders>
              <w:left w:val="nil"/>
            </w:tcBorders>
            <w:shd w:val="clear" w:color="auto" w:fill="F2F2F2" w:themeFill="background1" w:themeFillShade="F2"/>
            <w:vAlign w:val="center"/>
          </w:tcPr>
          <w:p w14:paraId="01A3CBD7" w14:textId="73C59E9E" w:rsidR="002A10D1" w:rsidRPr="00233C6C" w:rsidRDefault="002A10D1" w:rsidP="002A10D1">
            <w:pPr>
              <w:jc w:val="center"/>
              <w:rPr>
                <w:sz w:val="20"/>
                <w:szCs w:val="20"/>
              </w:rPr>
            </w:pPr>
            <w:r w:rsidRPr="00B37470">
              <w:rPr>
                <w:sz w:val="20"/>
                <w:szCs w:val="20"/>
              </w:rPr>
              <w:t>0</w:t>
            </w:r>
            <w:r>
              <w:rPr>
                <w:sz w:val="20"/>
                <w:szCs w:val="20"/>
              </w:rPr>
              <w:t>,</w:t>
            </w:r>
            <w:r w:rsidR="00AF5B4D">
              <w:rPr>
                <w:sz w:val="20"/>
                <w:szCs w:val="20"/>
              </w:rPr>
              <w:t>1</w:t>
            </w:r>
            <w:r w:rsidR="007F0AE8">
              <w:rPr>
                <w:sz w:val="20"/>
                <w:szCs w:val="20"/>
              </w:rPr>
              <w:t>882</w:t>
            </w:r>
          </w:p>
        </w:tc>
      </w:tr>
      <w:tr w:rsidR="00572D15" w14:paraId="7C8B2EFF" w14:textId="77777777" w:rsidTr="002A10D1">
        <w:tc>
          <w:tcPr>
            <w:tcW w:w="0" w:type="auto"/>
            <w:vMerge/>
            <w:shd w:val="clear" w:color="auto" w:fill="FFD966" w:themeFill="accent4" w:themeFillTint="99"/>
            <w:vAlign w:val="center"/>
          </w:tcPr>
          <w:p w14:paraId="51096537" w14:textId="77777777" w:rsidR="002A10D1" w:rsidRPr="00233C6C" w:rsidRDefault="002A10D1" w:rsidP="002A10D1">
            <w:pPr>
              <w:jc w:val="center"/>
              <w:rPr>
                <w:b/>
                <w:bCs/>
                <w:sz w:val="20"/>
                <w:szCs w:val="20"/>
              </w:rPr>
            </w:pPr>
          </w:p>
        </w:tc>
        <w:tc>
          <w:tcPr>
            <w:tcW w:w="0" w:type="auto"/>
            <w:vAlign w:val="center"/>
          </w:tcPr>
          <w:p w14:paraId="707CCE2B" w14:textId="77777777" w:rsidR="002A10D1" w:rsidRPr="00233C6C" w:rsidRDefault="002A10D1" w:rsidP="002A10D1">
            <w:pPr>
              <w:jc w:val="center"/>
              <w:rPr>
                <w:sz w:val="20"/>
                <w:szCs w:val="20"/>
              </w:rPr>
            </w:pPr>
            <w:r>
              <w:rPr>
                <w:sz w:val="20"/>
                <w:szCs w:val="20"/>
              </w:rPr>
              <w:t>LSWI</w:t>
            </w:r>
          </w:p>
        </w:tc>
        <w:tc>
          <w:tcPr>
            <w:tcW w:w="0" w:type="auto"/>
            <w:vAlign w:val="center"/>
          </w:tcPr>
          <w:p w14:paraId="7EFE4ABE"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vAlign w:val="center"/>
          </w:tcPr>
          <w:p w14:paraId="7C86566D" w14:textId="77777777" w:rsidR="002A10D1" w:rsidRPr="00233C6C" w:rsidRDefault="002A10D1" w:rsidP="002A10D1">
            <w:pPr>
              <w:jc w:val="center"/>
              <w:rPr>
                <w:sz w:val="20"/>
                <w:szCs w:val="20"/>
              </w:rPr>
            </w:pPr>
            <w:r w:rsidRPr="003A5BCD">
              <w:rPr>
                <w:sz w:val="20"/>
                <w:szCs w:val="20"/>
              </w:rPr>
              <w:t>0</w:t>
            </w:r>
            <w:r>
              <w:rPr>
                <w:sz w:val="20"/>
                <w:szCs w:val="20"/>
              </w:rPr>
              <w:t>,</w:t>
            </w:r>
            <w:r w:rsidRPr="003A5BCD">
              <w:rPr>
                <w:sz w:val="20"/>
                <w:szCs w:val="20"/>
              </w:rPr>
              <w:t xml:space="preserve">01206   </w:t>
            </w:r>
          </w:p>
        </w:tc>
        <w:tc>
          <w:tcPr>
            <w:tcW w:w="425" w:type="dxa"/>
            <w:tcBorders>
              <w:left w:val="nil"/>
              <w:bottom w:val="single" w:sz="4" w:space="0" w:color="auto"/>
              <w:right w:val="nil"/>
            </w:tcBorders>
            <w:vAlign w:val="center"/>
          </w:tcPr>
          <w:p w14:paraId="48AE9A18"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vAlign w:val="center"/>
          </w:tcPr>
          <w:p w14:paraId="6D5A665B" w14:textId="77777777" w:rsidR="002A10D1" w:rsidRPr="00233C6C" w:rsidRDefault="002A10D1" w:rsidP="002A10D1">
            <w:pPr>
              <w:jc w:val="center"/>
              <w:rPr>
                <w:sz w:val="20"/>
                <w:szCs w:val="20"/>
              </w:rPr>
            </w:pPr>
            <w:r w:rsidRPr="003A5BCD">
              <w:rPr>
                <w:sz w:val="20"/>
                <w:szCs w:val="20"/>
              </w:rPr>
              <w:t>0</w:t>
            </w:r>
            <w:r>
              <w:rPr>
                <w:sz w:val="20"/>
                <w:szCs w:val="20"/>
              </w:rPr>
              <w:t>,</w:t>
            </w:r>
            <w:r w:rsidRPr="003A5BCD">
              <w:rPr>
                <w:sz w:val="20"/>
                <w:szCs w:val="20"/>
              </w:rPr>
              <w:t xml:space="preserve">8106           </w:t>
            </w:r>
          </w:p>
        </w:tc>
        <w:tc>
          <w:tcPr>
            <w:tcW w:w="0" w:type="auto"/>
            <w:tcBorders>
              <w:left w:val="nil"/>
              <w:bottom w:val="single" w:sz="4" w:space="0" w:color="auto"/>
              <w:right w:val="nil"/>
            </w:tcBorders>
            <w:vAlign w:val="center"/>
          </w:tcPr>
          <w:p w14:paraId="40159084" w14:textId="174CA0D9" w:rsidR="002A10D1" w:rsidRPr="00233C6C" w:rsidRDefault="002A10D1" w:rsidP="002A10D1">
            <w:pPr>
              <w:jc w:val="center"/>
              <w:rPr>
                <w:sz w:val="20"/>
                <w:szCs w:val="20"/>
              </w:rPr>
            </w:pPr>
            <w:r w:rsidRPr="003A5BCD">
              <w:rPr>
                <w:sz w:val="20"/>
                <w:szCs w:val="20"/>
              </w:rPr>
              <w:t>0</w:t>
            </w:r>
            <w:r>
              <w:rPr>
                <w:sz w:val="20"/>
                <w:szCs w:val="20"/>
              </w:rPr>
              <w:t>,</w:t>
            </w:r>
            <w:r w:rsidR="007F0AE8">
              <w:rPr>
                <w:sz w:val="20"/>
                <w:szCs w:val="20"/>
              </w:rPr>
              <w:t>6968</w:t>
            </w:r>
            <w:r w:rsidRPr="003A5BCD">
              <w:rPr>
                <w:sz w:val="20"/>
                <w:szCs w:val="20"/>
              </w:rPr>
              <w:t xml:space="preserve">         </w:t>
            </w:r>
          </w:p>
        </w:tc>
        <w:tc>
          <w:tcPr>
            <w:tcW w:w="0" w:type="auto"/>
            <w:tcBorders>
              <w:left w:val="nil"/>
            </w:tcBorders>
            <w:vAlign w:val="center"/>
          </w:tcPr>
          <w:p w14:paraId="165601AE" w14:textId="480FCAF8" w:rsidR="002A10D1" w:rsidRPr="00233C6C" w:rsidRDefault="002A10D1" w:rsidP="002A10D1">
            <w:pPr>
              <w:jc w:val="center"/>
              <w:rPr>
                <w:sz w:val="20"/>
                <w:szCs w:val="20"/>
              </w:rPr>
            </w:pPr>
            <w:r w:rsidRPr="003A5BCD">
              <w:rPr>
                <w:sz w:val="20"/>
                <w:szCs w:val="20"/>
              </w:rPr>
              <w:t>0</w:t>
            </w:r>
            <w:r>
              <w:rPr>
                <w:sz w:val="20"/>
                <w:szCs w:val="20"/>
              </w:rPr>
              <w:t>,</w:t>
            </w:r>
            <w:r w:rsidR="007F0AE8">
              <w:rPr>
                <w:sz w:val="20"/>
                <w:szCs w:val="20"/>
              </w:rPr>
              <w:t>7042</w:t>
            </w:r>
          </w:p>
        </w:tc>
      </w:tr>
      <w:tr w:rsidR="00572D15" w14:paraId="2B2B69A8" w14:textId="77777777" w:rsidTr="002A10D1">
        <w:tc>
          <w:tcPr>
            <w:tcW w:w="0" w:type="auto"/>
            <w:vMerge/>
            <w:shd w:val="clear" w:color="auto" w:fill="FFD966" w:themeFill="accent4" w:themeFillTint="99"/>
            <w:vAlign w:val="center"/>
          </w:tcPr>
          <w:p w14:paraId="0296F516" w14:textId="77777777" w:rsidR="002A10D1" w:rsidRPr="00233C6C" w:rsidRDefault="002A10D1" w:rsidP="002A10D1">
            <w:pPr>
              <w:jc w:val="center"/>
              <w:rPr>
                <w:b/>
                <w:bCs/>
                <w:sz w:val="20"/>
                <w:szCs w:val="20"/>
              </w:rPr>
            </w:pPr>
          </w:p>
        </w:tc>
        <w:tc>
          <w:tcPr>
            <w:tcW w:w="0" w:type="auto"/>
            <w:vAlign w:val="center"/>
          </w:tcPr>
          <w:p w14:paraId="7444F7A0" w14:textId="77777777" w:rsidR="002A10D1" w:rsidRPr="00233C6C" w:rsidRDefault="002A10D1" w:rsidP="002A10D1">
            <w:pPr>
              <w:jc w:val="center"/>
              <w:rPr>
                <w:sz w:val="20"/>
                <w:szCs w:val="20"/>
              </w:rPr>
            </w:pPr>
            <w:r>
              <w:rPr>
                <w:sz w:val="20"/>
                <w:szCs w:val="20"/>
              </w:rPr>
              <w:t>NDWI</w:t>
            </w:r>
          </w:p>
        </w:tc>
        <w:tc>
          <w:tcPr>
            <w:tcW w:w="0" w:type="auto"/>
            <w:vAlign w:val="center"/>
          </w:tcPr>
          <w:p w14:paraId="14DC9C88"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shd w:val="clear" w:color="auto" w:fill="F2F2F2" w:themeFill="background1" w:themeFillShade="F2"/>
            <w:vAlign w:val="center"/>
          </w:tcPr>
          <w:p w14:paraId="6E6DCB12" w14:textId="79969EA9" w:rsidR="002A10D1" w:rsidRPr="00233C6C" w:rsidRDefault="002A10D1" w:rsidP="002A10D1">
            <w:pPr>
              <w:jc w:val="center"/>
              <w:rPr>
                <w:sz w:val="20"/>
                <w:szCs w:val="20"/>
              </w:rPr>
            </w:pPr>
            <w:r w:rsidRPr="0085662E">
              <w:rPr>
                <w:sz w:val="20"/>
                <w:szCs w:val="20"/>
              </w:rPr>
              <w:t>0</w:t>
            </w:r>
            <w:r>
              <w:rPr>
                <w:sz w:val="20"/>
                <w:szCs w:val="20"/>
              </w:rPr>
              <w:t>,</w:t>
            </w:r>
            <w:r w:rsidRPr="0085662E">
              <w:rPr>
                <w:sz w:val="20"/>
                <w:szCs w:val="20"/>
              </w:rPr>
              <w:t xml:space="preserve">04098    </w:t>
            </w:r>
          </w:p>
        </w:tc>
        <w:tc>
          <w:tcPr>
            <w:tcW w:w="425" w:type="dxa"/>
            <w:tcBorders>
              <w:left w:val="nil"/>
              <w:bottom w:val="single" w:sz="4" w:space="0" w:color="auto"/>
              <w:right w:val="nil"/>
            </w:tcBorders>
            <w:shd w:val="clear" w:color="auto" w:fill="F2F2F2" w:themeFill="background1" w:themeFillShade="F2"/>
            <w:vAlign w:val="center"/>
          </w:tcPr>
          <w:p w14:paraId="05145E30"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796E1999" w14:textId="77777777" w:rsidR="002A10D1" w:rsidRPr="00233C6C" w:rsidRDefault="002A10D1" w:rsidP="002A10D1">
            <w:pPr>
              <w:jc w:val="center"/>
              <w:rPr>
                <w:sz w:val="20"/>
                <w:szCs w:val="20"/>
              </w:rPr>
            </w:pPr>
            <w:r w:rsidRPr="0085662E">
              <w:rPr>
                <w:sz w:val="20"/>
                <w:szCs w:val="20"/>
              </w:rPr>
              <w:t>3</w:t>
            </w:r>
            <w:r>
              <w:rPr>
                <w:sz w:val="20"/>
                <w:szCs w:val="20"/>
              </w:rPr>
              <w:t>,</w:t>
            </w:r>
            <w:r w:rsidRPr="0085662E">
              <w:rPr>
                <w:sz w:val="20"/>
                <w:szCs w:val="20"/>
              </w:rPr>
              <w:t xml:space="preserve">768          </w:t>
            </w:r>
          </w:p>
        </w:tc>
        <w:tc>
          <w:tcPr>
            <w:tcW w:w="0" w:type="auto"/>
            <w:tcBorders>
              <w:left w:val="nil"/>
              <w:bottom w:val="single" w:sz="4" w:space="0" w:color="auto"/>
              <w:right w:val="nil"/>
            </w:tcBorders>
            <w:shd w:val="clear" w:color="auto" w:fill="F2F2F2" w:themeFill="background1" w:themeFillShade="F2"/>
            <w:vAlign w:val="center"/>
          </w:tcPr>
          <w:p w14:paraId="0FD8EB56" w14:textId="365CB83E" w:rsidR="002A10D1" w:rsidRPr="00233C6C" w:rsidRDefault="00AF5B4D" w:rsidP="002A10D1">
            <w:pPr>
              <w:jc w:val="center"/>
              <w:rPr>
                <w:sz w:val="20"/>
                <w:szCs w:val="20"/>
              </w:rPr>
            </w:pPr>
            <w:r>
              <w:rPr>
                <w:sz w:val="20"/>
                <w:szCs w:val="20"/>
              </w:rPr>
              <w:t>3,147e-05</w:t>
            </w:r>
            <w:r w:rsidR="002A10D1" w:rsidRPr="0085662E">
              <w:rPr>
                <w:sz w:val="20"/>
                <w:szCs w:val="20"/>
              </w:rPr>
              <w:t xml:space="preserve">          </w:t>
            </w:r>
          </w:p>
        </w:tc>
        <w:tc>
          <w:tcPr>
            <w:tcW w:w="0" w:type="auto"/>
            <w:tcBorders>
              <w:left w:val="nil"/>
              <w:bottom w:val="single" w:sz="4" w:space="0" w:color="auto"/>
            </w:tcBorders>
            <w:shd w:val="clear" w:color="auto" w:fill="F2F2F2" w:themeFill="background1" w:themeFillShade="F2"/>
            <w:vAlign w:val="center"/>
          </w:tcPr>
          <w:p w14:paraId="0FC8F353" w14:textId="2A542310" w:rsidR="002A10D1" w:rsidRPr="00233C6C" w:rsidRDefault="007F0AE8" w:rsidP="002A10D1">
            <w:pPr>
              <w:jc w:val="center"/>
              <w:rPr>
                <w:sz w:val="20"/>
                <w:szCs w:val="20"/>
              </w:rPr>
            </w:pPr>
            <w:r>
              <w:rPr>
                <w:sz w:val="20"/>
                <w:szCs w:val="20"/>
              </w:rPr>
              <w:t>2</w:t>
            </w:r>
            <w:r w:rsidR="00AF5B4D">
              <w:rPr>
                <w:sz w:val="20"/>
                <w:szCs w:val="20"/>
              </w:rPr>
              <w:t>e-04</w:t>
            </w:r>
          </w:p>
        </w:tc>
      </w:tr>
      <w:tr w:rsidR="00572D15" w14:paraId="1E229B1C" w14:textId="77777777" w:rsidTr="002A10D1">
        <w:tc>
          <w:tcPr>
            <w:tcW w:w="0" w:type="auto"/>
            <w:vMerge/>
            <w:shd w:val="clear" w:color="auto" w:fill="FFD966" w:themeFill="accent4" w:themeFillTint="99"/>
            <w:vAlign w:val="center"/>
          </w:tcPr>
          <w:p w14:paraId="3B8115D8" w14:textId="77777777" w:rsidR="002A10D1" w:rsidRPr="00233C6C" w:rsidRDefault="002A10D1" w:rsidP="002A10D1">
            <w:pPr>
              <w:jc w:val="center"/>
              <w:rPr>
                <w:b/>
                <w:bCs/>
                <w:sz w:val="20"/>
                <w:szCs w:val="20"/>
              </w:rPr>
            </w:pPr>
          </w:p>
        </w:tc>
        <w:tc>
          <w:tcPr>
            <w:tcW w:w="0" w:type="auto"/>
            <w:vAlign w:val="center"/>
          </w:tcPr>
          <w:p w14:paraId="622FC1B4" w14:textId="77777777" w:rsidR="002A10D1" w:rsidRPr="00233C6C" w:rsidRDefault="002A10D1" w:rsidP="002A10D1">
            <w:pPr>
              <w:jc w:val="center"/>
              <w:rPr>
                <w:sz w:val="20"/>
                <w:szCs w:val="20"/>
              </w:rPr>
            </w:pPr>
            <w:r>
              <w:rPr>
                <w:sz w:val="20"/>
                <w:szCs w:val="20"/>
              </w:rPr>
              <w:t>Albedo</w:t>
            </w:r>
          </w:p>
        </w:tc>
        <w:tc>
          <w:tcPr>
            <w:tcW w:w="0" w:type="auto"/>
            <w:vAlign w:val="center"/>
          </w:tcPr>
          <w:p w14:paraId="5D27061B"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right w:val="nil"/>
            </w:tcBorders>
            <w:vAlign w:val="center"/>
          </w:tcPr>
          <w:p w14:paraId="3D223358" w14:textId="2C5237AD" w:rsidR="002A10D1" w:rsidRPr="00233C6C" w:rsidRDefault="002A10D1" w:rsidP="002A10D1">
            <w:pPr>
              <w:jc w:val="center"/>
              <w:rPr>
                <w:sz w:val="20"/>
                <w:szCs w:val="20"/>
              </w:rPr>
            </w:pPr>
            <w:r w:rsidRPr="007A1F2F">
              <w:rPr>
                <w:sz w:val="20"/>
                <w:szCs w:val="20"/>
              </w:rPr>
              <w:t>0</w:t>
            </w:r>
            <w:r>
              <w:rPr>
                <w:sz w:val="20"/>
                <w:szCs w:val="20"/>
              </w:rPr>
              <w:t>,</w:t>
            </w:r>
            <w:r w:rsidRPr="007A1F2F">
              <w:rPr>
                <w:sz w:val="20"/>
                <w:szCs w:val="20"/>
              </w:rPr>
              <w:t xml:space="preserve">002144   </w:t>
            </w:r>
          </w:p>
        </w:tc>
        <w:tc>
          <w:tcPr>
            <w:tcW w:w="425" w:type="dxa"/>
            <w:tcBorders>
              <w:left w:val="nil"/>
              <w:right w:val="nil"/>
            </w:tcBorders>
            <w:vAlign w:val="center"/>
          </w:tcPr>
          <w:p w14:paraId="64188245" w14:textId="77777777" w:rsidR="002A10D1" w:rsidRPr="00233C6C" w:rsidRDefault="002A10D1" w:rsidP="002A10D1">
            <w:pPr>
              <w:jc w:val="center"/>
              <w:rPr>
                <w:sz w:val="20"/>
                <w:szCs w:val="20"/>
              </w:rPr>
            </w:pPr>
            <w:r>
              <w:rPr>
                <w:sz w:val="20"/>
                <w:szCs w:val="20"/>
              </w:rPr>
              <w:t>1</w:t>
            </w:r>
          </w:p>
        </w:tc>
        <w:tc>
          <w:tcPr>
            <w:tcW w:w="0" w:type="auto"/>
            <w:tcBorders>
              <w:left w:val="nil"/>
              <w:right w:val="nil"/>
            </w:tcBorders>
            <w:vAlign w:val="center"/>
          </w:tcPr>
          <w:p w14:paraId="1B4A7FF6" w14:textId="77777777" w:rsidR="002A10D1" w:rsidRPr="00233C6C" w:rsidRDefault="002A10D1" w:rsidP="002A10D1">
            <w:pPr>
              <w:jc w:val="center"/>
              <w:rPr>
                <w:sz w:val="20"/>
                <w:szCs w:val="20"/>
              </w:rPr>
            </w:pPr>
            <w:r w:rsidRPr="007A1F2F">
              <w:rPr>
                <w:sz w:val="20"/>
                <w:szCs w:val="20"/>
              </w:rPr>
              <w:t>1</w:t>
            </w:r>
            <w:r>
              <w:rPr>
                <w:sz w:val="20"/>
                <w:szCs w:val="20"/>
              </w:rPr>
              <w:t>,</w:t>
            </w:r>
            <w:r w:rsidRPr="007A1F2F">
              <w:rPr>
                <w:sz w:val="20"/>
                <w:szCs w:val="20"/>
              </w:rPr>
              <w:t xml:space="preserve">857           </w:t>
            </w:r>
          </w:p>
        </w:tc>
        <w:tc>
          <w:tcPr>
            <w:tcW w:w="0" w:type="auto"/>
            <w:tcBorders>
              <w:left w:val="nil"/>
              <w:right w:val="nil"/>
            </w:tcBorders>
            <w:vAlign w:val="center"/>
          </w:tcPr>
          <w:p w14:paraId="141BD39E" w14:textId="56EB2F2A" w:rsidR="002A10D1" w:rsidRPr="00233C6C" w:rsidRDefault="002A10D1" w:rsidP="002A10D1">
            <w:pPr>
              <w:jc w:val="center"/>
              <w:rPr>
                <w:sz w:val="20"/>
                <w:szCs w:val="20"/>
              </w:rPr>
            </w:pPr>
            <w:r w:rsidRPr="007A1F2F">
              <w:rPr>
                <w:sz w:val="20"/>
                <w:szCs w:val="20"/>
              </w:rPr>
              <w:t>0</w:t>
            </w:r>
            <w:r>
              <w:rPr>
                <w:sz w:val="20"/>
                <w:szCs w:val="20"/>
              </w:rPr>
              <w:t>,</w:t>
            </w:r>
            <w:r w:rsidR="00AF5B4D">
              <w:rPr>
                <w:sz w:val="20"/>
                <w:szCs w:val="20"/>
              </w:rPr>
              <w:t>0</w:t>
            </w:r>
            <w:r w:rsidR="007F0AE8">
              <w:rPr>
                <w:sz w:val="20"/>
                <w:szCs w:val="20"/>
              </w:rPr>
              <w:t>1349</w:t>
            </w:r>
            <w:r w:rsidRPr="007A1F2F">
              <w:rPr>
                <w:sz w:val="20"/>
                <w:szCs w:val="20"/>
              </w:rPr>
              <w:t xml:space="preserve">         </w:t>
            </w:r>
          </w:p>
        </w:tc>
        <w:tc>
          <w:tcPr>
            <w:tcW w:w="0" w:type="auto"/>
            <w:tcBorders>
              <w:left w:val="nil"/>
              <w:right w:val="single" w:sz="4" w:space="0" w:color="auto"/>
            </w:tcBorders>
            <w:vAlign w:val="center"/>
          </w:tcPr>
          <w:p w14:paraId="0A92004F" w14:textId="6E6C5AD3" w:rsidR="002A10D1" w:rsidRPr="00233C6C" w:rsidRDefault="002A10D1" w:rsidP="002A10D1">
            <w:pPr>
              <w:jc w:val="center"/>
              <w:rPr>
                <w:sz w:val="20"/>
                <w:szCs w:val="20"/>
              </w:rPr>
            </w:pPr>
            <w:r w:rsidRPr="007A1F2F">
              <w:rPr>
                <w:sz w:val="20"/>
                <w:szCs w:val="20"/>
              </w:rPr>
              <w:t>0</w:t>
            </w:r>
            <w:r>
              <w:rPr>
                <w:sz w:val="20"/>
                <w:szCs w:val="20"/>
              </w:rPr>
              <w:t>,</w:t>
            </w:r>
            <w:r w:rsidR="00AF5B4D">
              <w:rPr>
                <w:sz w:val="20"/>
                <w:szCs w:val="20"/>
              </w:rPr>
              <w:t>0</w:t>
            </w:r>
            <w:r w:rsidR="007F0AE8">
              <w:rPr>
                <w:sz w:val="20"/>
                <w:szCs w:val="20"/>
              </w:rPr>
              <w:t>16</w:t>
            </w:r>
          </w:p>
        </w:tc>
      </w:tr>
      <w:tr w:rsidR="00572D15" w14:paraId="25C5C7D6" w14:textId="77777777" w:rsidTr="002A10D1">
        <w:tc>
          <w:tcPr>
            <w:tcW w:w="0" w:type="auto"/>
            <w:vMerge w:val="restart"/>
            <w:shd w:val="clear" w:color="auto" w:fill="9CC2E5" w:themeFill="accent5" w:themeFillTint="99"/>
            <w:vAlign w:val="center"/>
          </w:tcPr>
          <w:p w14:paraId="30A554CB" w14:textId="632256FF" w:rsidR="002A10D1" w:rsidRPr="00233C6C" w:rsidRDefault="003B6748" w:rsidP="002A10D1">
            <w:pPr>
              <w:jc w:val="center"/>
              <w:rPr>
                <w:b/>
                <w:bCs/>
                <w:sz w:val="20"/>
                <w:szCs w:val="20"/>
              </w:rPr>
            </w:pPr>
            <w:r>
              <w:rPr>
                <w:b/>
                <w:bCs/>
                <w:sz w:val="20"/>
                <w:szCs w:val="20"/>
              </w:rPr>
              <w:t>Encinar</w:t>
            </w:r>
          </w:p>
        </w:tc>
        <w:tc>
          <w:tcPr>
            <w:tcW w:w="0" w:type="auto"/>
            <w:vAlign w:val="center"/>
          </w:tcPr>
          <w:p w14:paraId="51B2BE7F" w14:textId="77777777" w:rsidR="002A10D1" w:rsidRDefault="002A10D1" w:rsidP="002A10D1">
            <w:pPr>
              <w:jc w:val="center"/>
              <w:rPr>
                <w:sz w:val="20"/>
                <w:szCs w:val="20"/>
              </w:rPr>
            </w:pPr>
            <w:r>
              <w:rPr>
                <w:sz w:val="20"/>
                <w:szCs w:val="20"/>
              </w:rPr>
              <w:t>NDVI</w:t>
            </w:r>
          </w:p>
        </w:tc>
        <w:tc>
          <w:tcPr>
            <w:tcW w:w="0" w:type="auto"/>
            <w:vAlign w:val="center"/>
          </w:tcPr>
          <w:p w14:paraId="5142E44E"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0E3D59D5" w14:textId="58378BE8" w:rsidR="002A10D1" w:rsidRPr="007A1F2F" w:rsidRDefault="002A10D1" w:rsidP="002A10D1">
            <w:pPr>
              <w:jc w:val="center"/>
              <w:rPr>
                <w:sz w:val="20"/>
                <w:szCs w:val="20"/>
              </w:rPr>
            </w:pPr>
            <w:r w:rsidRPr="00F83A2B">
              <w:rPr>
                <w:sz w:val="20"/>
                <w:szCs w:val="20"/>
              </w:rPr>
              <w:t>0</w:t>
            </w:r>
            <w:r>
              <w:rPr>
                <w:sz w:val="20"/>
                <w:szCs w:val="20"/>
              </w:rPr>
              <w:t>,</w:t>
            </w:r>
            <w:r w:rsidRPr="00F83A2B">
              <w:rPr>
                <w:sz w:val="20"/>
                <w:szCs w:val="20"/>
              </w:rPr>
              <w:t xml:space="preserve">1612 </w:t>
            </w:r>
          </w:p>
        </w:tc>
        <w:tc>
          <w:tcPr>
            <w:tcW w:w="425" w:type="dxa"/>
            <w:tcBorders>
              <w:left w:val="nil"/>
              <w:right w:val="nil"/>
            </w:tcBorders>
            <w:shd w:val="clear" w:color="auto" w:fill="F2F2F2" w:themeFill="background1" w:themeFillShade="F2"/>
            <w:vAlign w:val="center"/>
          </w:tcPr>
          <w:p w14:paraId="62ABFD85" w14:textId="77777777" w:rsidR="002A10D1" w:rsidRDefault="002A10D1" w:rsidP="002A10D1">
            <w:pPr>
              <w:jc w:val="center"/>
              <w:rPr>
                <w:sz w:val="20"/>
                <w:szCs w:val="20"/>
              </w:rPr>
            </w:pPr>
            <w:r w:rsidRPr="00F83A2B">
              <w:rPr>
                <w:sz w:val="20"/>
                <w:szCs w:val="20"/>
              </w:rPr>
              <w:t>1</w:t>
            </w:r>
          </w:p>
        </w:tc>
        <w:tc>
          <w:tcPr>
            <w:tcW w:w="0" w:type="auto"/>
            <w:tcBorders>
              <w:left w:val="nil"/>
              <w:right w:val="nil"/>
            </w:tcBorders>
            <w:shd w:val="clear" w:color="auto" w:fill="F2F2F2" w:themeFill="background1" w:themeFillShade="F2"/>
            <w:vAlign w:val="center"/>
          </w:tcPr>
          <w:p w14:paraId="7B29B98B" w14:textId="77777777" w:rsidR="002A10D1" w:rsidRPr="007A1F2F" w:rsidRDefault="002A10D1" w:rsidP="002A10D1">
            <w:pPr>
              <w:jc w:val="center"/>
              <w:rPr>
                <w:sz w:val="20"/>
                <w:szCs w:val="20"/>
              </w:rPr>
            </w:pPr>
            <w:r w:rsidRPr="00F83A2B">
              <w:rPr>
                <w:sz w:val="20"/>
                <w:szCs w:val="20"/>
              </w:rPr>
              <w:t>26</w:t>
            </w:r>
            <w:r>
              <w:rPr>
                <w:sz w:val="20"/>
                <w:szCs w:val="20"/>
              </w:rPr>
              <w:t>,</w:t>
            </w:r>
            <w:r w:rsidRPr="00F83A2B">
              <w:rPr>
                <w:sz w:val="20"/>
                <w:szCs w:val="20"/>
              </w:rPr>
              <w:t xml:space="preserve">33        </w:t>
            </w:r>
          </w:p>
        </w:tc>
        <w:tc>
          <w:tcPr>
            <w:tcW w:w="0" w:type="auto"/>
            <w:tcBorders>
              <w:left w:val="nil"/>
              <w:right w:val="nil"/>
            </w:tcBorders>
            <w:shd w:val="clear" w:color="auto" w:fill="F2F2F2" w:themeFill="background1" w:themeFillShade="F2"/>
            <w:vAlign w:val="center"/>
          </w:tcPr>
          <w:p w14:paraId="0AC00EB9" w14:textId="516C5BB6" w:rsidR="002A10D1" w:rsidRPr="007A1F2F" w:rsidRDefault="00293E22" w:rsidP="002A10D1">
            <w:pPr>
              <w:jc w:val="center"/>
              <w:rPr>
                <w:sz w:val="20"/>
                <w:szCs w:val="20"/>
              </w:rPr>
            </w:pPr>
            <w:r>
              <w:rPr>
                <w:sz w:val="20"/>
                <w:szCs w:val="20"/>
              </w:rPr>
              <w:t>4,88</w:t>
            </w:r>
            <w:r w:rsidR="002A10D1" w:rsidRPr="00F83A2B">
              <w:rPr>
                <w:sz w:val="20"/>
                <w:szCs w:val="20"/>
              </w:rPr>
              <w:t>e-0</w:t>
            </w:r>
            <w:r>
              <w:rPr>
                <w:sz w:val="20"/>
                <w:szCs w:val="20"/>
              </w:rPr>
              <w:t>6</w:t>
            </w:r>
            <w:r w:rsidR="002A10D1" w:rsidRPr="00F83A2B">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05018130" w14:textId="77777777" w:rsidR="002A10D1" w:rsidRPr="007A1F2F" w:rsidRDefault="002A10D1" w:rsidP="002A10D1">
            <w:pPr>
              <w:jc w:val="center"/>
              <w:rPr>
                <w:sz w:val="20"/>
                <w:szCs w:val="20"/>
              </w:rPr>
            </w:pPr>
            <w:r w:rsidRPr="00F83A2B">
              <w:rPr>
                <w:sz w:val="20"/>
                <w:szCs w:val="20"/>
              </w:rPr>
              <w:t>2e-04</w:t>
            </w:r>
          </w:p>
        </w:tc>
      </w:tr>
      <w:tr w:rsidR="00572D15" w14:paraId="7A330D7D" w14:textId="77777777" w:rsidTr="002A10D1">
        <w:tc>
          <w:tcPr>
            <w:tcW w:w="0" w:type="auto"/>
            <w:vMerge/>
            <w:shd w:val="clear" w:color="auto" w:fill="9CC2E5" w:themeFill="accent5" w:themeFillTint="99"/>
            <w:vAlign w:val="center"/>
          </w:tcPr>
          <w:p w14:paraId="2F901577" w14:textId="77777777" w:rsidR="002A10D1" w:rsidRPr="00233C6C" w:rsidRDefault="002A10D1" w:rsidP="002A10D1">
            <w:pPr>
              <w:jc w:val="center"/>
              <w:rPr>
                <w:b/>
                <w:bCs/>
                <w:sz w:val="20"/>
                <w:szCs w:val="20"/>
              </w:rPr>
            </w:pPr>
          </w:p>
        </w:tc>
        <w:tc>
          <w:tcPr>
            <w:tcW w:w="0" w:type="auto"/>
            <w:vAlign w:val="center"/>
          </w:tcPr>
          <w:p w14:paraId="45943CF6" w14:textId="77777777" w:rsidR="002A10D1" w:rsidRDefault="002A10D1" w:rsidP="002A10D1">
            <w:pPr>
              <w:jc w:val="center"/>
              <w:rPr>
                <w:sz w:val="20"/>
                <w:szCs w:val="20"/>
              </w:rPr>
            </w:pPr>
            <w:r>
              <w:rPr>
                <w:sz w:val="20"/>
                <w:szCs w:val="20"/>
              </w:rPr>
              <w:t>EVI</w:t>
            </w:r>
          </w:p>
        </w:tc>
        <w:tc>
          <w:tcPr>
            <w:tcW w:w="0" w:type="auto"/>
            <w:vAlign w:val="center"/>
          </w:tcPr>
          <w:p w14:paraId="62F39530"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vAlign w:val="center"/>
          </w:tcPr>
          <w:p w14:paraId="35AF3AE3" w14:textId="0F7C12C6" w:rsidR="002A10D1" w:rsidRPr="007A1F2F" w:rsidRDefault="002A10D1" w:rsidP="002A10D1">
            <w:pPr>
              <w:jc w:val="center"/>
              <w:rPr>
                <w:sz w:val="20"/>
                <w:szCs w:val="20"/>
              </w:rPr>
            </w:pPr>
            <w:r w:rsidRPr="00B37470">
              <w:rPr>
                <w:sz w:val="20"/>
                <w:szCs w:val="20"/>
              </w:rPr>
              <w:t>0</w:t>
            </w:r>
            <w:r>
              <w:rPr>
                <w:sz w:val="20"/>
                <w:szCs w:val="20"/>
              </w:rPr>
              <w:t>,</w:t>
            </w:r>
            <w:r w:rsidRPr="00B37470">
              <w:rPr>
                <w:sz w:val="20"/>
                <w:szCs w:val="20"/>
              </w:rPr>
              <w:t xml:space="preserve">01368   </w:t>
            </w:r>
          </w:p>
        </w:tc>
        <w:tc>
          <w:tcPr>
            <w:tcW w:w="425" w:type="dxa"/>
            <w:tcBorders>
              <w:left w:val="nil"/>
              <w:right w:val="nil"/>
            </w:tcBorders>
            <w:vAlign w:val="center"/>
          </w:tcPr>
          <w:p w14:paraId="1E72F840" w14:textId="77777777" w:rsidR="002A10D1" w:rsidRDefault="002A10D1" w:rsidP="002A10D1">
            <w:pPr>
              <w:jc w:val="center"/>
              <w:rPr>
                <w:sz w:val="20"/>
                <w:szCs w:val="20"/>
              </w:rPr>
            </w:pPr>
            <w:r>
              <w:rPr>
                <w:sz w:val="20"/>
                <w:szCs w:val="20"/>
              </w:rPr>
              <w:t>1</w:t>
            </w:r>
          </w:p>
        </w:tc>
        <w:tc>
          <w:tcPr>
            <w:tcW w:w="0" w:type="auto"/>
            <w:tcBorders>
              <w:left w:val="nil"/>
              <w:right w:val="nil"/>
            </w:tcBorders>
            <w:vAlign w:val="center"/>
          </w:tcPr>
          <w:p w14:paraId="3BAA644D" w14:textId="77777777" w:rsidR="002A10D1" w:rsidRPr="007A1F2F" w:rsidRDefault="002A10D1" w:rsidP="002A10D1">
            <w:pPr>
              <w:jc w:val="center"/>
              <w:rPr>
                <w:sz w:val="20"/>
                <w:szCs w:val="20"/>
              </w:rPr>
            </w:pPr>
            <w:r w:rsidRPr="00B37470">
              <w:rPr>
                <w:sz w:val="20"/>
                <w:szCs w:val="20"/>
              </w:rPr>
              <w:t>11</w:t>
            </w:r>
            <w:r>
              <w:rPr>
                <w:sz w:val="20"/>
                <w:szCs w:val="20"/>
              </w:rPr>
              <w:t>,</w:t>
            </w:r>
            <w:r w:rsidRPr="00B37470">
              <w:rPr>
                <w:sz w:val="20"/>
                <w:szCs w:val="20"/>
              </w:rPr>
              <w:t xml:space="preserve">41        </w:t>
            </w:r>
          </w:p>
        </w:tc>
        <w:tc>
          <w:tcPr>
            <w:tcW w:w="0" w:type="auto"/>
            <w:tcBorders>
              <w:left w:val="nil"/>
              <w:right w:val="nil"/>
            </w:tcBorders>
            <w:vAlign w:val="center"/>
          </w:tcPr>
          <w:p w14:paraId="12D6A888" w14:textId="20E95FFB" w:rsidR="002A10D1" w:rsidRPr="007A1F2F" w:rsidRDefault="00AF5B4D" w:rsidP="002A10D1">
            <w:pPr>
              <w:jc w:val="center"/>
              <w:rPr>
                <w:sz w:val="20"/>
                <w:szCs w:val="20"/>
              </w:rPr>
            </w:pPr>
            <w:r>
              <w:rPr>
                <w:sz w:val="20"/>
                <w:szCs w:val="20"/>
              </w:rPr>
              <w:t>1,</w:t>
            </w:r>
            <w:r w:rsidR="007F0AE8">
              <w:rPr>
                <w:sz w:val="20"/>
                <w:szCs w:val="20"/>
              </w:rPr>
              <w:t>696</w:t>
            </w:r>
            <w:r>
              <w:rPr>
                <w:sz w:val="20"/>
                <w:szCs w:val="20"/>
              </w:rPr>
              <w:t>e-05</w:t>
            </w:r>
            <w:r w:rsidR="002A10D1" w:rsidRPr="00B37470">
              <w:rPr>
                <w:sz w:val="20"/>
                <w:szCs w:val="20"/>
              </w:rPr>
              <w:t xml:space="preserve"> </w:t>
            </w:r>
          </w:p>
        </w:tc>
        <w:tc>
          <w:tcPr>
            <w:tcW w:w="0" w:type="auto"/>
            <w:tcBorders>
              <w:left w:val="nil"/>
              <w:right w:val="single" w:sz="4" w:space="0" w:color="auto"/>
            </w:tcBorders>
            <w:vAlign w:val="center"/>
          </w:tcPr>
          <w:p w14:paraId="500C129E" w14:textId="77777777" w:rsidR="002A10D1" w:rsidRPr="007A1F2F" w:rsidRDefault="002A10D1" w:rsidP="002A10D1">
            <w:pPr>
              <w:jc w:val="center"/>
              <w:rPr>
                <w:sz w:val="20"/>
                <w:szCs w:val="20"/>
              </w:rPr>
            </w:pPr>
            <w:r w:rsidRPr="00B37470">
              <w:rPr>
                <w:sz w:val="20"/>
                <w:szCs w:val="20"/>
              </w:rPr>
              <w:t>0</w:t>
            </w:r>
            <w:r>
              <w:rPr>
                <w:sz w:val="20"/>
                <w:szCs w:val="20"/>
              </w:rPr>
              <w:t>,</w:t>
            </w:r>
            <w:r w:rsidRPr="00B37470">
              <w:rPr>
                <w:sz w:val="20"/>
                <w:szCs w:val="20"/>
              </w:rPr>
              <w:t>0014</w:t>
            </w:r>
          </w:p>
        </w:tc>
      </w:tr>
      <w:tr w:rsidR="00572D15" w14:paraId="7B878D80" w14:textId="77777777" w:rsidTr="002A10D1">
        <w:tc>
          <w:tcPr>
            <w:tcW w:w="0" w:type="auto"/>
            <w:vMerge/>
            <w:shd w:val="clear" w:color="auto" w:fill="9CC2E5" w:themeFill="accent5" w:themeFillTint="99"/>
            <w:vAlign w:val="center"/>
          </w:tcPr>
          <w:p w14:paraId="1399694D" w14:textId="77777777" w:rsidR="002A10D1" w:rsidRPr="00233C6C" w:rsidRDefault="002A10D1" w:rsidP="002A10D1">
            <w:pPr>
              <w:jc w:val="center"/>
              <w:rPr>
                <w:b/>
                <w:bCs/>
                <w:sz w:val="20"/>
                <w:szCs w:val="20"/>
              </w:rPr>
            </w:pPr>
          </w:p>
        </w:tc>
        <w:tc>
          <w:tcPr>
            <w:tcW w:w="0" w:type="auto"/>
            <w:vAlign w:val="center"/>
          </w:tcPr>
          <w:p w14:paraId="7F69703B" w14:textId="77777777" w:rsidR="002A10D1" w:rsidRDefault="002A10D1" w:rsidP="002A10D1">
            <w:pPr>
              <w:jc w:val="center"/>
              <w:rPr>
                <w:sz w:val="20"/>
                <w:szCs w:val="20"/>
              </w:rPr>
            </w:pPr>
            <w:r>
              <w:rPr>
                <w:sz w:val="20"/>
                <w:szCs w:val="20"/>
              </w:rPr>
              <w:t>LSWI</w:t>
            </w:r>
          </w:p>
        </w:tc>
        <w:tc>
          <w:tcPr>
            <w:tcW w:w="0" w:type="auto"/>
            <w:vAlign w:val="center"/>
          </w:tcPr>
          <w:p w14:paraId="0B038FA8"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22AADC33" w14:textId="1D539FB2" w:rsidR="002A10D1" w:rsidRPr="007A1F2F" w:rsidRDefault="002A10D1" w:rsidP="002A10D1">
            <w:pPr>
              <w:jc w:val="center"/>
              <w:rPr>
                <w:sz w:val="20"/>
                <w:szCs w:val="20"/>
              </w:rPr>
            </w:pPr>
            <w:r w:rsidRPr="00E17752">
              <w:rPr>
                <w:sz w:val="20"/>
                <w:szCs w:val="20"/>
              </w:rPr>
              <w:t>0</w:t>
            </w:r>
            <w:r>
              <w:rPr>
                <w:sz w:val="20"/>
                <w:szCs w:val="20"/>
              </w:rPr>
              <w:t>,</w:t>
            </w:r>
            <w:r w:rsidRPr="00E17752">
              <w:rPr>
                <w:sz w:val="20"/>
                <w:szCs w:val="20"/>
              </w:rPr>
              <w:t xml:space="preserve">0007203   </w:t>
            </w:r>
          </w:p>
        </w:tc>
        <w:tc>
          <w:tcPr>
            <w:tcW w:w="425" w:type="dxa"/>
            <w:tcBorders>
              <w:left w:val="nil"/>
              <w:right w:val="nil"/>
            </w:tcBorders>
            <w:shd w:val="clear" w:color="auto" w:fill="F2F2F2" w:themeFill="background1" w:themeFillShade="F2"/>
            <w:vAlign w:val="center"/>
          </w:tcPr>
          <w:p w14:paraId="0FCE64E6" w14:textId="77777777" w:rsidR="002A10D1" w:rsidRDefault="002A10D1" w:rsidP="002A10D1">
            <w:pPr>
              <w:jc w:val="center"/>
              <w:rPr>
                <w:sz w:val="20"/>
                <w:szCs w:val="20"/>
              </w:rPr>
            </w:pPr>
            <w:r>
              <w:rPr>
                <w:sz w:val="20"/>
                <w:szCs w:val="20"/>
              </w:rPr>
              <w:t>1</w:t>
            </w:r>
          </w:p>
        </w:tc>
        <w:tc>
          <w:tcPr>
            <w:tcW w:w="0" w:type="auto"/>
            <w:tcBorders>
              <w:left w:val="nil"/>
              <w:right w:val="nil"/>
            </w:tcBorders>
            <w:shd w:val="clear" w:color="auto" w:fill="F2F2F2" w:themeFill="background1" w:themeFillShade="F2"/>
            <w:vAlign w:val="center"/>
          </w:tcPr>
          <w:p w14:paraId="7C019342" w14:textId="77777777" w:rsidR="002A10D1" w:rsidRPr="007A1F2F" w:rsidRDefault="002A10D1" w:rsidP="002A10D1">
            <w:pPr>
              <w:jc w:val="center"/>
              <w:rPr>
                <w:sz w:val="20"/>
                <w:szCs w:val="20"/>
              </w:rPr>
            </w:pPr>
            <w:r w:rsidRPr="00E17752">
              <w:rPr>
                <w:sz w:val="20"/>
                <w:szCs w:val="20"/>
              </w:rPr>
              <w:t>0</w:t>
            </w:r>
            <w:r>
              <w:rPr>
                <w:sz w:val="20"/>
                <w:szCs w:val="20"/>
              </w:rPr>
              <w:t>,</w:t>
            </w:r>
            <w:r w:rsidRPr="00E17752">
              <w:rPr>
                <w:sz w:val="20"/>
                <w:szCs w:val="20"/>
              </w:rPr>
              <w:t xml:space="preserve">194           </w:t>
            </w:r>
          </w:p>
        </w:tc>
        <w:tc>
          <w:tcPr>
            <w:tcW w:w="0" w:type="auto"/>
            <w:tcBorders>
              <w:left w:val="nil"/>
              <w:right w:val="nil"/>
            </w:tcBorders>
            <w:shd w:val="clear" w:color="auto" w:fill="F2F2F2" w:themeFill="background1" w:themeFillShade="F2"/>
            <w:vAlign w:val="center"/>
          </w:tcPr>
          <w:p w14:paraId="637B44A9" w14:textId="0C2E6E69" w:rsidR="002A10D1" w:rsidRPr="007A1F2F" w:rsidRDefault="002A10D1" w:rsidP="002A10D1">
            <w:pPr>
              <w:jc w:val="center"/>
              <w:rPr>
                <w:sz w:val="20"/>
                <w:szCs w:val="20"/>
              </w:rPr>
            </w:pPr>
            <w:r w:rsidRPr="00E17752">
              <w:rPr>
                <w:sz w:val="20"/>
                <w:szCs w:val="20"/>
              </w:rPr>
              <w:t>0</w:t>
            </w:r>
            <w:r>
              <w:rPr>
                <w:sz w:val="20"/>
                <w:szCs w:val="20"/>
              </w:rPr>
              <w:t>,</w:t>
            </w:r>
            <w:r w:rsidR="00AF5B4D">
              <w:rPr>
                <w:sz w:val="20"/>
                <w:szCs w:val="20"/>
              </w:rPr>
              <w:t>1</w:t>
            </w:r>
            <w:r w:rsidR="007F0AE8">
              <w:rPr>
                <w:sz w:val="20"/>
                <w:szCs w:val="20"/>
              </w:rPr>
              <w:t>6</w:t>
            </w:r>
            <w:r w:rsidR="00AF5B4D">
              <w:rPr>
                <w:sz w:val="20"/>
                <w:szCs w:val="20"/>
              </w:rPr>
              <w:t>5</w:t>
            </w:r>
            <w:r w:rsidR="007F0AE8">
              <w:rPr>
                <w:sz w:val="20"/>
                <w:szCs w:val="20"/>
              </w:rPr>
              <w:t>3</w:t>
            </w:r>
            <w:r w:rsidRPr="00E17752">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0B05E0A3" w14:textId="53AF8AD9" w:rsidR="002A10D1" w:rsidRPr="007A1F2F" w:rsidRDefault="002A10D1" w:rsidP="002A10D1">
            <w:pPr>
              <w:jc w:val="center"/>
              <w:rPr>
                <w:sz w:val="20"/>
                <w:szCs w:val="20"/>
              </w:rPr>
            </w:pPr>
            <w:r w:rsidRPr="00E17752">
              <w:rPr>
                <w:sz w:val="20"/>
                <w:szCs w:val="20"/>
              </w:rPr>
              <w:t>0</w:t>
            </w:r>
            <w:r>
              <w:rPr>
                <w:sz w:val="20"/>
                <w:szCs w:val="20"/>
              </w:rPr>
              <w:t>,</w:t>
            </w:r>
            <w:r w:rsidR="00AF5B4D">
              <w:rPr>
                <w:sz w:val="20"/>
                <w:szCs w:val="20"/>
              </w:rPr>
              <w:t>16</w:t>
            </w:r>
            <w:r w:rsidR="007F0AE8">
              <w:rPr>
                <w:sz w:val="20"/>
                <w:szCs w:val="20"/>
              </w:rPr>
              <w:t>04</w:t>
            </w:r>
          </w:p>
        </w:tc>
      </w:tr>
      <w:tr w:rsidR="00572D15" w14:paraId="27ED8552" w14:textId="77777777" w:rsidTr="002A10D1">
        <w:tc>
          <w:tcPr>
            <w:tcW w:w="0" w:type="auto"/>
            <w:vMerge/>
            <w:shd w:val="clear" w:color="auto" w:fill="9CC2E5" w:themeFill="accent5" w:themeFillTint="99"/>
            <w:vAlign w:val="center"/>
          </w:tcPr>
          <w:p w14:paraId="1A4C61DC" w14:textId="77777777" w:rsidR="002A10D1" w:rsidRPr="00233C6C" w:rsidRDefault="002A10D1" w:rsidP="002A10D1">
            <w:pPr>
              <w:jc w:val="center"/>
              <w:rPr>
                <w:b/>
                <w:bCs/>
                <w:sz w:val="20"/>
                <w:szCs w:val="20"/>
              </w:rPr>
            </w:pPr>
          </w:p>
        </w:tc>
        <w:tc>
          <w:tcPr>
            <w:tcW w:w="0" w:type="auto"/>
            <w:vAlign w:val="center"/>
          </w:tcPr>
          <w:p w14:paraId="7F530039" w14:textId="77777777" w:rsidR="002A10D1" w:rsidRDefault="002A10D1" w:rsidP="002A10D1">
            <w:pPr>
              <w:jc w:val="center"/>
              <w:rPr>
                <w:sz w:val="20"/>
                <w:szCs w:val="20"/>
              </w:rPr>
            </w:pPr>
            <w:r>
              <w:rPr>
                <w:sz w:val="20"/>
                <w:szCs w:val="20"/>
              </w:rPr>
              <w:t>NDWI</w:t>
            </w:r>
          </w:p>
        </w:tc>
        <w:tc>
          <w:tcPr>
            <w:tcW w:w="0" w:type="auto"/>
            <w:vAlign w:val="center"/>
          </w:tcPr>
          <w:p w14:paraId="2E3C799A"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vAlign w:val="center"/>
          </w:tcPr>
          <w:p w14:paraId="6111DC30" w14:textId="794A5E2F" w:rsidR="002A10D1" w:rsidRPr="007A1F2F" w:rsidRDefault="002A10D1" w:rsidP="002A10D1">
            <w:pPr>
              <w:jc w:val="center"/>
              <w:rPr>
                <w:sz w:val="20"/>
                <w:szCs w:val="20"/>
              </w:rPr>
            </w:pPr>
            <w:r w:rsidRPr="004A5F04">
              <w:rPr>
                <w:sz w:val="20"/>
                <w:szCs w:val="20"/>
              </w:rPr>
              <w:t>0</w:t>
            </w:r>
            <w:r>
              <w:rPr>
                <w:sz w:val="20"/>
                <w:szCs w:val="20"/>
              </w:rPr>
              <w:t>,</w:t>
            </w:r>
            <w:r w:rsidRPr="004A5F04">
              <w:rPr>
                <w:sz w:val="20"/>
                <w:szCs w:val="20"/>
              </w:rPr>
              <w:t xml:space="preserve">1022 </w:t>
            </w:r>
          </w:p>
        </w:tc>
        <w:tc>
          <w:tcPr>
            <w:tcW w:w="425" w:type="dxa"/>
            <w:tcBorders>
              <w:left w:val="nil"/>
              <w:right w:val="nil"/>
            </w:tcBorders>
            <w:vAlign w:val="center"/>
          </w:tcPr>
          <w:p w14:paraId="05391613" w14:textId="77777777" w:rsidR="002A10D1" w:rsidRDefault="002A10D1" w:rsidP="002A10D1">
            <w:pPr>
              <w:jc w:val="center"/>
              <w:rPr>
                <w:sz w:val="20"/>
                <w:szCs w:val="20"/>
              </w:rPr>
            </w:pPr>
            <w:r>
              <w:rPr>
                <w:sz w:val="20"/>
                <w:szCs w:val="20"/>
              </w:rPr>
              <w:t>1</w:t>
            </w:r>
          </w:p>
        </w:tc>
        <w:tc>
          <w:tcPr>
            <w:tcW w:w="0" w:type="auto"/>
            <w:tcBorders>
              <w:left w:val="nil"/>
              <w:right w:val="nil"/>
            </w:tcBorders>
            <w:vAlign w:val="center"/>
          </w:tcPr>
          <w:p w14:paraId="7A109B4F" w14:textId="77777777" w:rsidR="002A10D1" w:rsidRPr="007A1F2F" w:rsidRDefault="002A10D1" w:rsidP="002A10D1">
            <w:pPr>
              <w:jc w:val="center"/>
              <w:rPr>
                <w:sz w:val="20"/>
                <w:szCs w:val="20"/>
              </w:rPr>
            </w:pPr>
            <w:r w:rsidRPr="004A5F04">
              <w:rPr>
                <w:sz w:val="20"/>
                <w:szCs w:val="20"/>
              </w:rPr>
              <w:t>24</w:t>
            </w:r>
            <w:r>
              <w:rPr>
                <w:sz w:val="20"/>
                <w:szCs w:val="20"/>
              </w:rPr>
              <w:t>,</w:t>
            </w:r>
            <w:r w:rsidRPr="004A5F04">
              <w:rPr>
                <w:sz w:val="20"/>
                <w:szCs w:val="20"/>
              </w:rPr>
              <w:t xml:space="preserve">2        </w:t>
            </w:r>
          </w:p>
        </w:tc>
        <w:tc>
          <w:tcPr>
            <w:tcW w:w="0" w:type="auto"/>
            <w:tcBorders>
              <w:left w:val="nil"/>
              <w:right w:val="nil"/>
            </w:tcBorders>
            <w:vAlign w:val="center"/>
          </w:tcPr>
          <w:p w14:paraId="6A231FAE" w14:textId="1DB3A12D" w:rsidR="002A10D1" w:rsidRPr="007A1F2F" w:rsidRDefault="007F0AE8" w:rsidP="002A10D1">
            <w:pPr>
              <w:jc w:val="center"/>
              <w:rPr>
                <w:sz w:val="20"/>
                <w:szCs w:val="20"/>
              </w:rPr>
            </w:pPr>
            <w:r>
              <w:rPr>
                <w:sz w:val="20"/>
                <w:szCs w:val="20"/>
              </w:rPr>
              <w:t>1,213</w:t>
            </w:r>
            <w:r w:rsidR="002A10D1" w:rsidRPr="004A5F04">
              <w:rPr>
                <w:sz w:val="20"/>
                <w:szCs w:val="20"/>
              </w:rPr>
              <w:t>e-0</w:t>
            </w:r>
            <w:r>
              <w:rPr>
                <w:sz w:val="20"/>
                <w:szCs w:val="20"/>
              </w:rPr>
              <w:t>5</w:t>
            </w:r>
            <w:r w:rsidR="002A10D1" w:rsidRPr="004A5F04">
              <w:rPr>
                <w:sz w:val="20"/>
                <w:szCs w:val="20"/>
              </w:rPr>
              <w:t xml:space="preserve">          </w:t>
            </w:r>
          </w:p>
        </w:tc>
        <w:tc>
          <w:tcPr>
            <w:tcW w:w="0" w:type="auto"/>
            <w:tcBorders>
              <w:left w:val="nil"/>
              <w:right w:val="single" w:sz="4" w:space="0" w:color="auto"/>
            </w:tcBorders>
            <w:vAlign w:val="center"/>
          </w:tcPr>
          <w:p w14:paraId="60834B52" w14:textId="77777777" w:rsidR="002A10D1" w:rsidRPr="007A1F2F" w:rsidRDefault="002A10D1" w:rsidP="002A10D1">
            <w:pPr>
              <w:jc w:val="center"/>
              <w:rPr>
                <w:sz w:val="20"/>
                <w:szCs w:val="20"/>
              </w:rPr>
            </w:pPr>
            <w:r w:rsidRPr="004A5F04">
              <w:rPr>
                <w:sz w:val="20"/>
                <w:szCs w:val="20"/>
              </w:rPr>
              <w:t>2e-04</w:t>
            </w:r>
          </w:p>
        </w:tc>
      </w:tr>
      <w:tr w:rsidR="00572D15" w14:paraId="0C15359C" w14:textId="77777777" w:rsidTr="002A10D1">
        <w:tc>
          <w:tcPr>
            <w:tcW w:w="0" w:type="auto"/>
            <w:vMerge/>
            <w:shd w:val="clear" w:color="auto" w:fill="9CC2E5" w:themeFill="accent5" w:themeFillTint="99"/>
            <w:vAlign w:val="center"/>
          </w:tcPr>
          <w:p w14:paraId="5E207048" w14:textId="77777777" w:rsidR="002A10D1" w:rsidRPr="00233C6C" w:rsidRDefault="002A10D1" w:rsidP="002A10D1">
            <w:pPr>
              <w:jc w:val="center"/>
              <w:rPr>
                <w:b/>
                <w:bCs/>
                <w:sz w:val="20"/>
                <w:szCs w:val="20"/>
              </w:rPr>
            </w:pPr>
          </w:p>
        </w:tc>
        <w:tc>
          <w:tcPr>
            <w:tcW w:w="0" w:type="auto"/>
            <w:vAlign w:val="center"/>
          </w:tcPr>
          <w:p w14:paraId="1D805DAA" w14:textId="77777777" w:rsidR="002A10D1" w:rsidRDefault="002A10D1" w:rsidP="002A10D1">
            <w:pPr>
              <w:jc w:val="center"/>
              <w:rPr>
                <w:sz w:val="20"/>
                <w:szCs w:val="20"/>
              </w:rPr>
            </w:pPr>
            <w:r>
              <w:rPr>
                <w:sz w:val="20"/>
                <w:szCs w:val="20"/>
              </w:rPr>
              <w:t>Albedo</w:t>
            </w:r>
          </w:p>
        </w:tc>
        <w:tc>
          <w:tcPr>
            <w:tcW w:w="0" w:type="auto"/>
            <w:vAlign w:val="center"/>
          </w:tcPr>
          <w:p w14:paraId="6095FEA0"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75561EFB" w14:textId="1B4FDD06" w:rsidR="002A10D1" w:rsidRPr="007A1F2F" w:rsidRDefault="002A10D1" w:rsidP="002A10D1">
            <w:pPr>
              <w:jc w:val="center"/>
              <w:rPr>
                <w:sz w:val="20"/>
                <w:szCs w:val="20"/>
              </w:rPr>
            </w:pPr>
            <w:r w:rsidRPr="006D2168">
              <w:rPr>
                <w:sz w:val="20"/>
                <w:szCs w:val="20"/>
              </w:rPr>
              <w:t>0</w:t>
            </w:r>
            <w:r>
              <w:rPr>
                <w:sz w:val="20"/>
                <w:szCs w:val="20"/>
              </w:rPr>
              <w:t>,</w:t>
            </w:r>
            <w:r w:rsidRPr="006D2168">
              <w:rPr>
                <w:sz w:val="20"/>
                <w:szCs w:val="20"/>
              </w:rPr>
              <w:t xml:space="preserve">002872   </w:t>
            </w:r>
          </w:p>
        </w:tc>
        <w:tc>
          <w:tcPr>
            <w:tcW w:w="425" w:type="dxa"/>
            <w:tcBorders>
              <w:left w:val="nil"/>
              <w:right w:val="nil"/>
            </w:tcBorders>
            <w:shd w:val="clear" w:color="auto" w:fill="F2F2F2" w:themeFill="background1" w:themeFillShade="F2"/>
            <w:vAlign w:val="center"/>
          </w:tcPr>
          <w:p w14:paraId="03EF81BE" w14:textId="77777777" w:rsidR="002A10D1" w:rsidRDefault="002A10D1" w:rsidP="002A10D1">
            <w:pPr>
              <w:jc w:val="center"/>
              <w:rPr>
                <w:sz w:val="20"/>
                <w:szCs w:val="20"/>
              </w:rPr>
            </w:pPr>
            <w:r w:rsidRPr="006D2168">
              <w:rPr>
                <w:sz w:val="20"/>
                <w:szCs w:val="20"/>
              </w:rPr>
              <w:t>1</w:t>
            </w:r>
          </w:p>
        </w:tc>
        <w:tc>
          <w:tcPr>
            <w:tcW w:w="0" w:type="auto"/>
            <w:tcBorders>
              <w:left w:val="nil"/>
              <w:right w:val="nil"/>
            </w:tcBorders>
            <w:shd w:val="clear" w:color="auto" w:fill="F2F2F2" w:themeFill="background1" w:themeFillShade="F2"/>
            <w:vAlign w:val="center"/>
          </w:tcPr>
          <w:p w14:paraId="1651018F" w14:textId="77777777" w:rsidR="002A10D1" w:rsidRPr="007A1F2F" w:rsidRDefault="002A10D1" w:rsidP="002A10D1">
            <w:pPr>
              <w:jc w:val="center"/>
              <w:rPr>
                <w:sz w:val="20"/>
                <w:szCs w:val="20"/>
              </w:rPr>
            </w:pPr>
            <w:r w:rsidRPr="006D2168">
              <w:rPr>
                <w:sz w:val="20"/>
                <w:szCs w:val="20"/>
              </w:rPr>
              <w:t>6</w:t>
            </w:r>
            <w:r>
              <w:rPr>
                <w:sz w:val="20"/>
                <w:szCs w:val="20"/>
              </w:rPr>
              <w:t>,</w:t>
            </w:r>
            <w:r w:rsidRPr="006D2168">
              <w:rPr>
                <w:sz w:val="20"/>
                <w:szCs w:val="20"/>
              </w:rPr>
              <w:t xml:space="preserve">052          </w:t>
            </w:r>
          </w:p>
        </w:tc>
        <w:tc>
          <w:tcPr>
            <w:tcW w:w="0" w:type="auto"/>
            <w:tcBorders>
              <w:left w:val="nil"/>
              <w:right w:val="nil"/>
            </w:tcBorders>
            <w:shd w:val="clear" w:color="auto" w:fill="F2F2F2" w:themeFill="background1" w:themeFillShade="F2"/>
            <w:vAlign w:val="center"/>
          </w:tcPr>
          <w:p w14:paraId="3CB592E2" w14:textId="29743E00" w:rsidR="002A10D1" w:rsidRPr="007A1F2F" w:rsidRDefault="002A10D1" w:rsidP="002A10D1">
            <w:pPr>
              <w:jc w:val="center"/>
              <w:rPr>
                <w:sz w:val="20"/>
                <w:szCs w:val="20"/>
              </w:rPr>
            </w:pPr>
            <w:r w:rsidRPr="006D2168">
              <w:rPr>
                <w:sz w:val="20"/>
                <w:szCs w:val="20"/>
              </w:rPr>
              <w:t>0</w:t>
            </w:r>
            <w:r>
              <w:rPr>
                <w:sz w:val="20"/>
                <w:szCs w:val="20"/>
              </w:rPr>
              <w:t>,</w:t>
            </w:r>
            <w:r w:rsidRPr="006D2168">
              <w:rPr>
                <w:sz w:val="20"/>
                <w:szCs w:val="20"/>
              </w:rPr>
              <w:t>0</w:t>
            </w:r>
            <w:r w:rsidR="007F0AE8">
              <w:rPr>
                <w:sz w:val="20"/>
                <w:szCs w:val="20"/>
              </w:rPr>
              <w:t>505</w:t>
            </w:r>
            <w:r w:rsidRPr="006D2168">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1CD0A9F7" w14:textId="44B7205A" w:rsidR="002A10D1" w:rsidRPr="007A1F2F" w:rsidRDefault="002A10D1" w:rsidP="002A10D1">
            <w:pPr>
              <w:keepNext/>
              <w:jc w:val="center"/>
              <w:rPr>
                <w:sz w:val="20"/>
                <w:szCs w:val="20"/>
              </w:rPr>
            </w:pPr>
            <w:r w:rsidRPr="006D2168">
              <w:rPr>
                <w:sz w:val="20"/>
                <w:szCs w:val="20"/>
              </w:rPr>
              <w:t>0</w:t>
            </w:r>
            <w:r>
              <w:rPr>
                <w:sz w:val="20"/>
                <w:szCs w:val="20"/>
              </w:rPr>
              <w:t>,</w:t>
            </w:r>
            <w:r w:rsidRPr="006D2168">
              <w:rPr>
                <w:sz w:val="20"/>
                <w:szCs w:val="20"/>
              </w:rPr>
              <w:t>0</w:t>
            </w:r>
            <w:r w:rsidR="00AF5B4D">
              <w:rPr>
                <w:sz w:val="20"/>
                <w:szCs w:val="20"/>
              </w:rPr>
              <w:t>5</w:t>
            </w:r>
            <w:r w:rsidR="007F0AE8">
              <w:rPr>
                <w:sz w:val="20"/>
                <w:szCs w:val="20"/>
              </w:rPr>
              <w:t>04</w:t>
            </w:r>
          </w:p>
        </w:tc>
      </w:tr>
    </w:tbl>
    <w:p w14:paraId="444357B8" w14:textId="6798A20D" w:rsidR="002A10D1" w:rsidRPr="002A10D1" w:rsidRDefault="002A10D1" w:rsidP="003539BF">
      <w:pPr>
        <w:pStyle w:val="Descripcin"/>
        <w:framePr w:w="9021" w:hSpace="141" w:wrap="around" w:vAnchor="text" w:hAnchor="margin" w:y="6079"/>
        <w:jc w:val="both"/>
        <w:rPr>
          <w:color w:val="auto"/>
          <w:sz w:val="20"/>
          <w:szCs w:val="20"/>
        </w:rPr>
      </w:pPr>
      <w:r w:rsidRPr="002A10D1">
        <w:rPr>
          <w:color w:val="auto"/>
          <w:sz w:val="20"/>
          <w:szCs w:val="20"/>
        </w:rPr>
        <w:t xml:space="preserve">Tabla </w:t>
      </w:r>
      <w:r w:rsidRPr="002A10D1">
        <w:rPr>
          <w:color w:val="auto"/>
          <w:sz w:val="20"/>
          <w:szCs w:val="20"/>
        </w:rPr>
        <w:fldChar w:fldCharType="begin"/>
      </w:r>
      <w:r w:rsidRPr="002A10D1">
        <w:rPr>
          <w:color w:val="auto"/>
          <w:sz w:val="20"/>
          <w:szCs w:val="20"/>
        </w:rPr>
        <w:instrText xml:space="preserve"> SEQ Tabla \* ARABIC </w:instrText>
      </w:r>
      <w:r w:rsidRPr="002A10D1">
        <w:rPr>
          <w:color w:val="auto"/>
          <w:sz w:val="20"/>
          <w:szCs w:val="20"/>
        </w:rPr>
        <w:fldChar w:fldCharType="separate"/>
      </w:r>
      <w:r w:rsidR="00A36A2E">
        <w:rPr>
          <w:noProof/>
          <w:color w:val="auto"/>
          <w:sz w:val="20"/>
          <w:szCs w:val="20"/>
        </w:rPr>
        <w:t>3</w:t>
      </w:r>
      <w:r w:rsidRPr="002A10D1">
        <w:rPr>
          <w:color w:val="auto"/>
          <w:sz w:val="20"/>
          <w:szCs w:val="20"/>
        </w:rPr>
        <w:fldChar w:fldCharType="end"/>
      </w:r>
      <w:r w:rsidRPr="002A10D1">
        <w:rPr>
          <w:color w:val="auto"/>
          <w:sz w:val="20"/>
          <w:szCs w:val="20"/>
        </w:rPr>
        <w:t>: Resultados obtenidos tras el análisis estadístico de l</w:t>
      </w:r>
      <w:r w:rsidR="00B355B5">
        <w:rPr>
          <w:color w:val="auto"/>
          <w:sz w:val="20"/>
          <w:szCs w:val="20"/>
        </w:rPr>
        <w:t>a respiración del suelo</w:t>
      </w:r>
      <w:r w:rsidRPr="002A10D1">
        <w:rPr>
          <w:color w:val="auto"/>
          <w:sz w:val="20"/>
          <w:szCs w:val="20"/>
        </w:rPr>
        <w:t xml:space="preserve">. SS: suma de cuadrados, Df: Grados de libertad de la prueba, </w:t>
      </w:r>
      <w:r w:rsidR="003476D1" w:rsidRPr="002A10D1">
        <w:rPr>
          <w:color w:val="auto"/>
          <w:sz w:val="20"/>
          <w:szCs w:val="20"/>
        </w:rPr>
        <w:t>F: estadístico</w:t>
      </w:r>
      <w:r w:rsidRPr="002A10D1">
        <w:rPr>
          <w:color w:val="auto"/>
          <w:sz w:val="20"/>
          <w:szCs w:val="20"/>
        </w:rPr>
        <w:t xml:space="preserve"> F, </w:t>
      </w:r>
      <w:r w:rsidR="00974EF4">
        <w:rPr>
          <w:color w:val="auto"/>
          <w:sz w:val="20"/>
          <w:szCs w:val="20"/>
        </w:rPr>
        <w:t>p-valor paramétrico: valor paramétrico de significancia estadística, p-valor remuestreado: valor remuestreado de significancia.</w:t>
      </w:r>
    </w:p>
    <w:p w14:paraId="45F6C49C" w14:textId="77777777" w:rsidR="00B95802" w:rsidRDefault="00B95802" w:rsidP="00B40DE4">
      <w:pPr>
        <w:spacing w:line="276" w:lineRule="auto"/>
        <w:jc w:val="both"/>
        <w:rPr>
          <w:u w:val="single"/>
        </w:rPr>
      </w:pPr>
    </w:p>
    <w:p w14:paraId="33B50E1B" w14:textId="77777777" w:rsidR="00B95802" w:rsidRDefault="00B95802" w:rsidP="00B40DE4">
      <w:pPr>
        <w:spacing w:line="276" w:lineRule="auto"/>
        <w:jc w:val="both"/>
        <w:rPr>
          <w:u w:val="single"/>
        </w:rPr>
      </w:pPr>
    </w:p>
    <w:p w14:paraId="43291AC4" w14:textId="26E17E3F" w:rsidR="00EC09EF" w:rsidRDefault="004233F9" w:rsidP="00B40DE4">
      <w:pPr>
        <w:spacing w:line="276" w:lineRule="auto"/>
        <w:jc w:val="both"/>
        <w:rPr>
          <w:u w:val="single"/>
        </w:rPr>
      </w:pPr>
      <w:r>
        <w:rPr>
          <w:u w:val="single"/>
        </w:rPr>
        <w:t xml:space="preserve">4.3.3 </w:t>
      </w:r>
      <w:r w:rsidR="00EC6FE2">
        <w:rPr>
          <w:u w:val="single"/>
        </w:rPr>
        <w:t>Landsat 9 Thermal</w:t>
      </w:r>
    </w:p>
    <w:p w14:paraId="56CA70A1" w14:textId="0AD4C78B" w:rsidR="0010144E" w:rsidRPr="0073032A" w:rsidRDefault="00277170" w:rsidP="006D50EE">
      <w:pPr>
        <w:spacing w:line="276" w:lineRule="auto"/>
        <w:jc w:val="both"/>
        <w:rPr>
          <w:u w:val="single"/>
        </w:rPr>
      </w:pPr>
      <w:r>
        <w:rPr>
          <w:b/>
          <w:bCs/>
          <w:noProof/>
        </w:rPr>
        <w:drawing>
          <wp:anchor distT="0" distB="0" distL="114300" distR="114300" simplePos="0" relativeHeight="250928128" behindDoc="0" locked="0" layoutInCell="1" allowOverlap="1" wp14:anchorId="5D0D02FB" wp14:editId="163D7948">
            <wp:simplePos x="0" y="0"/>
            <wp:positionH relativeFrom="margin">
              <wp:align>right</wp:align>
            </wp:positionH>
            <wp:positionV relativeFrom="paragraph">
              <wp:posOffset>1841500</wp:posOffset>
            </wp:positionV>
            <wp:extent cx="5759450" cy="1829435"/>
            <wp:effectExtent l="0" t="0" r="0" b="0"/>
            <wp:wrapTopAndBottom/>
            <wp:docPr id="14007068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6863" name="Imagen 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66" b="50840"/>
                    <a:stretch/>
                  </pic:blipFill>
                  <pic:spPr bwMode="auto">
                    <a:xfrm>
                      <a:off x="0" y="0"/>
                      <a:ext cx="5759450" cy="1829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7B93">
        <w:rPr>
          <w:noProof/>
        </w:rPr>
        <mc:AlternateContent>
          <mc:Choice Requires="wps">
            <w:drawing>
              <wp:anchor distT="0" distB="0" distL="114300" distR="114300" simplePos="0" relativeHeight="252968960" behindDoc="0" locked="0" layoutInCell="1" allowOverlap="1" wp14:anchorId="01BB928C" wp14:editId="6A025053">
                <wp:simplePos x="0" y="0"/>
                <wp:positionH relativeFrom="margin">
                  <wp:align>right</wp:align>
                </wp:positionH>
                <wp:positionV relativeFrom="paragraph">
                  <wp:posOffset>3751580</wp:posOffset>
                </wp:positionV>
                <wp:extent cx="5759450" cy="533400"/>
                <wp:effectExtent l="0" t="0" r="0" b="0"/>
                <wp:wrapSquare wrapText="bothSides"/>
                <wp:docPr id="957095747" name="Cuadro de texto 1"/>
                <wp:cNvGraphicFramePr/>
                <a:graphic xmlns:a="http://schemas.openxmlformats.org/drawingml/2006/main">
                  <a:graphicData uri="http://schemas.microsoft.com/office/word/2010/wordprocessingShape">
                    <wps:wsp>
                      <wps:cNvSpPr txBox="1"/>
                      <wps:spPr>
                        <a:xfrm>
                          <a:off x="0" y="0"/>
                          <a:ext cx="5759450" cy="533400"/>
                        </a:xfrm>
                        <a:prstGeom prst="rect">
                          <a:avLst/>
                        </a:prstGeom>
                        <a:solidFill>
                          <a:prstClr val="white"/>
                        </a:solidFill>
                        <a:ln>
                          <a:noFill/>
                        </a:ln>
                      </wps:spPr>
                      <wps:txbx>
                        <w:txbxContent>
                          <w:p w14:paraId="2D98EAC9" w14:textId="4DA2B3A3" w:rsidR="00BA43AA" w:rsidRPr="00BA43AA" w:rsidRDefault="00BA43AA" w:rsidP="0073032A">
                            <w:pPr>
                              <w:pStyle w:val="Descripcin"/>
                              <w:jc w:val="both"/>
                              <w:rPr>
                                <w:b/>
                                <w:bCs/>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19</w:t>
                            </w:r>
                            <w:r w:rsidRPr="00BA43AA">
                              <w:rPr>
                                <w:color w:val="auto"/>
                                <w:sz w:val="20"/>
                                <w:szCs w:val="20"/>
                              </w:rPr>
                              <w:fldChar w:fldCharType="end"/>
                            </w:r>
                            <w:r w:rsidRPr="00BA43AA">
                              <w:rPr>
                                <w:color w:val="auto"/>
                                <w:sz w:val="20"/>
                                <w:szCs w:val="20"/>
                              </w:rPr>
                              <w:t xml:space="preserve">: Correlación de la temperatura medida en las estaciones meteorológicas con la temperatura registrada por Landsat 9 con los datos del robledal y el encinar agrupados, a), y separados en dos </w:t>
                            </w:r>
                            <w:r w:rsidR="0073032A">
                              <w:rPr>
                                <w:color w:val="auto"/>
                                <w:sz w:val="20"/>
                                <w:szCs w:val="20"/>
                              </w:rPr>
                              <w:t>rectas de regresión</w:t>
                            </w:r>
                            <w:r w:rsidRPr="00BA43AA">
                              <w:rPr>
                                <w:color w:val="auto"/>
                                <w:sz w:val="20"/>
                                <w:szCs w:val="20"/>
                              </w:rPr>
                              <w:t xml:space="preserve"> distintas, b).</w:t>
                            </w:r>
                            <w:r w:rsidR="0073032A">
                              <w:rPr>
                                <w:color w:val="auto"/>
                                <w:sz w:val="20"/>
                                <w:szCs w:val="20"/>
                              </w:rPr>
                              <w:t xml:space="preserve"> R: valor de correlación entre los ejes, m: pendiente de la recta.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B928C" id="_x0000_s1074" type="#_x0000_t202" style="position:absolute;left:0;text-align:left;margin-left:402.3pt;margin-top:295.4pt;width:453.5pt;height:42pt;z-index:25296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" stroked="f">
                <v:textbox inset="0,0,0,0">
                  <w:txbxContent>
                    <w:p w14:paraId="2D98EAC9" w14:textId="4DA2B3A3" w:rsidR="00BA43AA" w:rsidRPr="00BA43AA" w:rsidRDefault="00BA43AA" w:rsidP="0073032A">
                      <w:pPr>
                        <w:pStyle w:val="Descripcin"/>
                        <w:jc w:val="both"/>
                        <w:rPr>
                          <w:b/>
                          <w:bCs/>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19</w:t>
                      </w:r>
                      <w:r w:rsidRPr="00BA43AA">
                        <w:rPr>
                          <w:color w:val="auto"/>
                          <w:sz w:val="20"/>
                          <w:szCs w:val="20"/>
                        </w:rPr>
                        <w:fldChar w:fldCharType="end"/>
                      </w:r>
                      <w:r w:rsidRPr="00BA43AA">
                        <w:rPr>
                          <w:color w:val="auto"/>
                          <w:sz w:val="20"/>
                          <w:szCs w:val="20"/>
                        </w:rPr>
                        <w:t xml:space="preserve">: Correlación de la temperatura medida en las estaciones meteorológicas con la temperatura registrada por Landsat 9 con los datos del robledal y el encinar agrupados, a), y separados en dos </w:t>
                      </w:r>
                      <w:r w:rsidR="0073032A">
                        <w:rPr>
                          <w:color w:val="auto"/>
                          <w:sz w:val="20"/>
                          <w:szCs w:val="20"/>
                        </w:rPr>
                        <w:t>rectas de regresión</w:t>
                      </w:r>
                      <w:r w:rsidRPr="00BA43AA">
                        <w:rPr>
                          <w:color w:val="auto"/>
                          <w:sz w:val="20"/>
                          <w:szCs w:val="20"/>
                        </w:rPr>
                        <w:t xml:space="preserve"> distintas, b).</w:t>
                      </w:r>
                      <w:r w:rsidR="0073032A">
                        <w:rPr>
                          <w:color w:val="auto"/>
                          <w:sz w:val="20"/>
                          <w:szCs w:val="20"/>
                        </w:rPr>
                        <w:t xml:space="preserve"> R: valor de correlación entre los ejes, m: pendiente de la recta.</w:t>
                      </w:r>
                    </w:p>
                  </w:txbxContent>
                </v:textbox>
                <w10:wrap type="square" anchorx="margin"/>
              </v:shape>
            </w:pict>
          </mc:Fallback>
        </mc:AlternateContent>
      </w:r>
      <w:r w:rsidR="00B415DD" w:rsidRPr="00B415DD">
        <w:t>Mediante Landsat 9 se ha obten</w:t>
      </w:r>
      <w:r w:rsidR="00B415DD">
        <w:t xml:space="preserve">ido el índice Thermal, que refleja la temperatura registrada por el satélite en la superficie terrestre de las parcelas. </w:t>
      </w:r>
      <w:r w:rsidR="00213B8F">
        <w:t xml:space="preserve">En la figura </w:t>
      </w:r>
      <w:r w:rsidR="00B40DE4">
        <w:t xml:space="preserve">19 </w:t>
      </w:r>
      <w:r w:rsidR="00213B8F">
        <w:t>podemos observar la correlación de la</w:t>
      </w:r>
      <w:r w:rsidR="000C36C5">
        <w:t>s</w:t>
      </w:r>
      <w:r w:rsidR="00213B8F">
        <w:t xml:space="preserve"> temperatura</w:t>
      </w:r>
      <w:r w:rsidR="000C36C5">
        <w:t>s</w:t>
      </w:r>
      <w:r w:rsidR="00213B8F">
        <w:t xml:space="preserve"> registrada</w:t>
      </w:r>
      <w:r w:rsidR="000C36C5">
        <w:t>s</w:t>
      </w:r>
      <w:r w:rsidR="00213B8F">
        <w:t xml:space="preserve"> por el satélite respecto a las</w:t>
      </w:r>
      <w:r w:rsidR="000C36C5">
        <w:t xml:space="preserve"> temperaturas registradas por las estaciones meteorológicas usadas por este estudio.</w:t>
      </w:r>
      <w:r w:rsidR="0073032A">
        <w:rPr>
          <w:u w:val="single"/>
        </w:rPr>
        <w:t xml:space="preserve"> </w:t>
      </w:r>
      <w:r w:rsidR="0010144E">
        <w:t xml:space="preserve">En primer lugar, se puede observar la correlación con los datos de ambas parcelas en la figura </w:t>
      </w:r>
      <w:r w:rsidR="00B40DE4">
        <w:t>19</w:t>
      </w:r>
      <w:r w:rsidR="00C70186">
        <w:t>a</w:t>
      </w:r>
      <w:r w:rsidR="0010144E">
        <w:t>, presentando un alto valor de ajuste (R</w:t>
      </w:r>
      <w:r w:rsidR="0010144E" w:rsidRPr="00B36090">
        <w:rPr>
          <w:vertAlign w:val="superscript"/>
        </w:rPr>
        <w:t>2</w:t>
      </w:r>
      <w:r w:rsidR="0010144E">
        <w:rPr>
          <w:vertAlign w:val="superscript"/>
        </w:rPr>
        <w:t xml:space="preserve"> </w:t>
      </w:r>
      <w:r w:rsidR="0010144E">
        <w:t>de 0,922</w:t>
      </w:r>
      <w:r>
        <w:t xml:space="preserve">  y pendiente de 1.56</w:t>
      </w:r>
      <w:r w:rsidR="0010144E">
        <w:t xml:space="preserve">). En la figura </w:t>
      </w:r>
      <w:r w:rsidR="00B40DE4">
        <w:t>19</w:t>
      </w:r>
      <w:r w:rsidR="00C70186">
        <w:t>b</w:t>
      </w:r>
      <w:r w:rsidR="0010144E">
        <w:t xml:space="preserve"> se representa las correlaciones para cada una de las parcelas por separado. </w:t>
      </w:r>
      <w:r w:rsidR="0073032A">
        <w:t>Se puede observar como la pendiente de la recta del encinar tiene un valor superior, lo que indica que las diferencias entre la temperatura de la superficie terrestre y la del aire son superiores a las del robledal a medida que aumenta la temperatura.</w:t>
      </w:r>
    </w:p>
    <w:p w14:paraId="3FEAE934" w14:textId="5E2E7CF0" w:rsidR="004B01F3" w:rsidRPr="00B415DD" w:rsidRDefault="004B01F3" w:rsidP="00EE40AC">
      <w:pPr>
        <w:jc w:val="both"/>
      </w:pPr>
    </w:p>
    <w:p w14:paraId="1C1BB1AD" w14:textId="5C038093" w:rsidR="0010144E" w:rsidRDefault="0010144E" w:rsidP="00210D73">
      <w:pPr>
        <w:pStyle w:val="Ttulo2"/>
        <w:spacing w:line="276" w:lineRule="auto"/>
        <w:jc w:val="both"/>
      </w:pPr>
      <w:bookmarkStart w:id="24" w:name="_Toc155921543"/>
      <w:r>
        <w:t>4.4 Relación entre la respiración y posibles variables explicativas</w:t>
      </w:r>
      <w:bookmarkEnd w:id="24"/>
    </w:p>
    <w:p w14:paraId="2784984A" w14:textId="1CC60401" w:rsidR="0010144E" w:rsidRPr="005651A2" w:rsidRDefault="0010144E" w:rsidP="0073032A">
      <w:pPr>
        <w:spacing w:line="276" w:lineRule="auto"/>
        <w:jc w:val="both"/>
      </w:pPr>
      <w:r>
        <w:t>Tras presentar la variabilidad estacional de las variables medidas in situ (respiración, temperatura de aire y precipitación) y las obtenidas con satélite (</w:t>
      </w:r>
      <w:r w:rsidR="00424C7A">
        <w:t>NDVI, EVI, LSWI y NDWI</w:t>
      </w:r>
      <w:r>
        <w:t xml:space="preserve">) por separado, así como analizar la diferencia entre el tipo de ecosistema y </w:t>
      </w:r>
      <w:r w:rsidR="00B90859">
        <w:t>microhábitat</w:t>
      </w:r>
      <w:r>
        <w:t xml:space="preserve">, en este apartado analizamos la relación que tienen todas estas variables con la respiración. </w:t>
      </w:r>
    </w:p>
    <w:p w14:paraId="00C4C9F1" w14:textId="61EFC5ED" w:rsidR="0010144E" w:rsidRDefault="0073032A" w:rsidP="0073032A">
      <w:pPr>
        <w:spacing w:line="276" w:lineRule="auto"/>
        <w:rPr>
          <w:u w:val="single"/>
        </w:rPr>
      </w:pPr>
      <w:r>
        <w:rPr>
          <w:noProof/>
        </w:rPr>
        <mc:AlternateContent>
          <mc:Choice Requires="wpg">
            <w:drawing>
              <wp:anchor distT="0" distB="0" distL="114300" distR="114300" simplePos="0" relativeHeight="253023232" behindDoc="0" locked="0" layoutInCell="1" allowOverlap="1" wp14:anchorId="4688FA67" wp14:editId="7ECCEA17">
                <wp:simplePos x="0" y="0"/>
                <wp:positionH relativeFrom="column">
                  <wp:posOffset>115</wp:posOffset>
                </wp:positionH>
                <wp:positionV relativeFrom="paragraph">
                  <wp:posOffset>418176</wp:posOffset>
                </wp:positionV>
                <wp:extent cx="5760720" cy="1866900"/>
                <wp:effectExtent l="0" t="0" r="0" b="0"/>
                <wp:wrapSquare wrapText="bothSides"/>
                <wp:docPr id="1222048870" name="Grupo 10"/>
                <wp:cNvGraphicFramePr/>
                <a:graphic xmlns:a="http://schemas.openxmlformats.org/drawingml/2006/main">
                  <a:graphicData uri="http://schemas.microsoft.com/office/word/2010/wordprocessingGroup">
                    <wpg:wgp>
                      <wpg:cNvGrpSpPr/>
                      <wpg:grpSpPr>
                        <a:xfrm>
                          <a:off x="0" y="0"/>
                          <a:ext cx="5760720" cy="1866900"/>
                          <a:chOff x="0" y="0"/>
                          <a:chExt cx="5760720" cy="1866900"/>
                        </a:xfrm>
                      </wpg:grpSpPr>
                      <pic:pic xmlns:pic="http://schemas.openxmlformats.org/drawingml/2006/picture">
                        <pic:nvPicPr>
                          <pic:cNvPr id="1414358371" name="Imagen 5"/>
                          <pic:cNvPicPr>
                            <a:picLocks noChangeAspect="1"/>
                          </pic:cNvPicPr>
                        </pic:nvPicPr>
                        <pic:blipFill rotWithShape="1">
                          <a:blip r:embed="rId37" cstate="print">
                            <a:extLst>
                              <a:ext uri="{28A0092B-C50C-407E-A947-70E740481C1C}">
                                <a14:useLocalDpi xmlns:a14="http://schemas.microsoft.com/office/drawing/2010/main" val="0"/>
                              </a:ext>
                            </a:extLst>
                          </a:blip>
                          <a:srcRect l="-110" t="-308" r="110" b="49656"/>
                          <a:stretch/>
                        </pic:blipFill>
                        <pic:spPr bwMode="auto">
                          <a:xfrm>
                            <a:off x="0" y="0"/>
                            <a:ext cx="5760720" cy="1866900"/>
                          </a:xfrm>
                          <a:prstGeom prst="rect">
                            <a:avLst/>
                          </a:prstGeom>
                          <a:noFill/>
                          <a:ln>
                            <a:noFill/>
                          </a:ln>
                          <a:extLst>
                            <a:ext uri="{53640926-AAD7-44D8-BBD7-CCE9431645EC}">
                              <a14:shadowObscured xmlns:a14="http://schemas.microsoft.com/office/drawing/2010/main"/>
                            </a:ext>
                          </a:extLst>
                        </pic:spPr>
                      </pic:pic>
                      <wps:wsp>
                        <wps:cNvPr id="1329829916" name="Rectángulo 5"/>
                        <wps:cNvSpPr/>
                        <wps:spPr>
                          <a:xfrm>
                            <a:off x="4710546" y="983673"/>
                            <a:ext cx="914400" cy="4779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CBA4DE" id="Grupo 10" o:spid="_x0000_s1026" style="position:absolute;margin-left:0;margin-top:32.95pt;width:453.6pt;height:147pt;z-index:253023232" coordsize="57607,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">
                <v:shape id="Imagen 5" o:spid="_x0000_s1027" type="#_x0000_t75" style="position:absolute;width:57607;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">
                  <v:imagedata r:id="rId38" o:title="" croptop="-202f" cropbottom="32543f" cropleft="-72f" cropright="72f"/>
                </v:shape>
                <v:rect id="Rectángulo 5" o:spid="_x0000_s1028" style="position:absolute;left:47105;top:9836;width:9144;height:4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" fillcolor="white [3212]" strokecolor="white [3212]" strokeweight="1pt"/>
                <w10:wrap type="square"/>
              </v:group>
            </w:pict>
          </mc:Fallback>
        </mc:AlternateContent>
      </w:r>
      <w:r>
        <w:rPr>
          <w:noProof/>
        </w:rPr>
        <mc:AlternateContent>
          <mc:Choice Requires="wps">
            <w:drawing>
              <wp:anchor distT="0" distB="0" distL="114300" distR="114300" simplePos="0" relativeHeight="253000704" behindDoc="0" locked="0" layoutInCell="1" allowOverlap="1" wp14:anchorId="0C596586" wp14:editId="5431EB27">
                <wp:simplePos x="0" y="0"/>
                <wp:positionH relativeFrom="margin">
                  <wp:align>left</wp:align>
                </wp:positionH>
                <wp:positionV relativeFrom="paragraph">
                  <wp:posOffset>2495319</wp:posOffset>
                </wp:positionV>
                <wp:extent cx="5760720" cy="353060"/>
                <wp:effectExtent l="0" t="0" r="0" b="8890"/>
                <wp:wrapSquare wrapText="bothSides"/>
                <wp:docPr id="10972373" name="Cuadro de texto 1"/>
                <wp:cNvGraphicFramePr/>
                <a:graphic xmlns:a="http://schemas.openxmlformats.org/drawingml/2006/main">
                  <a:graphicData uri="http://schemas.microsoft.com/office/word/2010/wordprocessingShape">
                    <wps:wsp>
                      <wps:cNvSpPr txBox="1"/>
                      <wps:spPr>
                        <a:xfrm>
                          <a:off x="0" y="0"/>
                          <a:ext cx="5760720" cy="353060"/>
                        </a:xfrm>
                        <a:prstGeom prst="rect">
                          <a:avLst/>
                        </a:prstGeom>
                        <a:solidFill>
                          <a:prstClr val="white"/>
                        </a:solidFill>
                        <a:ln>
                          <a:noFill/>
                        </a:ln>
                      </wps:spPr>
                      <wps:txbx>
                        <w:txbxContent>
                          <w:p w14:paraId="62F6F292" w14:textId="2A198070" w:rsidR="00BA43AA" w:rsidRPr="00BA43AA" w:rsidRDefault="00BA43AA" w:rsidP="0073032A">
                            <w:pPr>
                              <w:pStyle w:val="Descripcin"/>
                              <w:jc w:val="both"/>
                              <w:rPr>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20</w:t>
                            </w:r>
                            <w:r w:rsidRPr="00BA43AA">
                              <w:rPr>
                                <w:color w:val="auto"/>
                                <w:sz w:val="20"/>
                                <w:szCs w:val="20"/>
                              </w:rPr>
                              <w:fldChar w:fldCharType="end"/>
                            </w:r>
                            <w:r w:rsidRPr="00BA43AA">
                              <w:rPr>
                                <w:color w:val="auto"/>
                                <w:sz w:val="20"/>
                                <w:szCs w:val="20"/>
                              </w:rPr>
                              <w:t>: Variación de</w:t>
                            </w:r>
                            <w:r w:rsidR="002617FB">
                              <w:rPr>
                                <w:color w:val="auto"/>
                                <w:sz w:val="20"/>
                                <w:szCs w:val="20"/>
                              </w:rPr>
                              <w:t xml:space="preserve"> </w:t>
                            </w:r>
                            <w:r w:rsidRPr="00BA43AA">
                              <w:rPr>
                                <w:color w:val="auto"/>
                                <w:sz w:val="20"/>
                                <w:szCs w:val="20"/>
                              </w:rPr>
                              <w:t>l</w:t>
                            </w:r>
                            <w:r w:rsidR="002617FB">
                              <w:rPr>
                                <w:color w:val="auto"/>
                                <w:sz w:val="20"/>
                                <w:szCs w:val="20"/>
                              </w:rPr>
                              <w:t>a respiración del suelo</w:t>
                            </w:r>
                            <w:r w:rsidRPr="00BA43AA">
                              <w:rPr>
                                <w:color w:val="auto"/>
                                <w:sz w:val="20"/>
                                <w:szCs w:val="20"/>
                              </w:rPr>
                              <w:t xml:space="preserve"> </w:t>
                            </w:r>
                            <w:r w:rsidR="002617FB">
                              <w:rPr>
                                <w:color w:val="auto"/>
                                <w:sz w:val="20"/>
                                <w:szCs w:val="20"/>
                              </w:rPr>
                              <w:t>(</w:t>
                            </w:r>
                            <w:r w:rsidRPr="00BA43AA">
                              <w:rPr>
                                <w:color w:val="auto"/>
                                <w:sz w:val="20"/>
                                <w:szCs w:val="20"/>
                              </w:rPr>
                              <w:t>flujo de CO</w:t>
                            </w:r>
                            <w:r w:rsidRPr="00EC543F">
                              <w:rPr>
                                <w:color w:val="auto"/>
                                <w:sz w:val="20"/>
                                <w:szCs w:val="20"/>
                                <w:vertAlign w:val="subscript"/>
                              </w:rPr>
                              <w:t>2</w:t>
                            </w:r>
                            <w:r w:rsidR="002617FB">
                              <w:rPr>
                                <w:color w:val="auto"/>
                                <w:sz w:val="20"/>
                                <w:szCs w:val="20"/>
                              </w:rPr>
                              <w:t xml:space="preserve">) </w:t>
                            </w:r>
                            <w:r w:rsidRPr="00BA43AA">
                              <w:rPr>
                                <w:color w:val="auto"/>
                                <w:sz w:val="20"/>
                                <w:szCs w:val="20"/>
                              </w:rPr>
                              <w:t xml:space="preserve">según la temperatura registrada en las estaciones meteorológicas. Los ecosistemas y </w:t>
                            </w:r>
                            <w:r w:rsidR="00B90859" w:rsidRPr="00B90859">
                              <w:rPr>
                                <w:color w:val="auto"/>
                                <w:sz w:val="20"/>
                                <w:szCs w:val="20"/>
                              </w:rPr>
                              <w:t>microhábitat</w:t>
                            </w:r>
                            <w:r w:rsidR="00B90859">
                              <w:rPr>
                                <w:color w:val="auto"/>
                                <w:sz w:val="20"/>
                                <w:szCs w:val="20"/>
                              </w:rPr>
                              <w:t xml:space="preserve">s </w:t>
                            </w:r>
                            <w:r w:rsidRPr="00BA43AA">
                              <w:rPr>
                                <w:color w:val="auto"/>
                                <w:sz w:val="20"/>
                                <w:szCs w:val="20"/>
                              </w:rPr>
                              <w:t>se encuentran diferenciados por</w:t>
                            </w:r>
                            <w:r w:rsidR="00424C7A">
                              <w:rPr>
                                <w:color w:val="auto"/>
                                <w:sz w:val="20"/>
                                <w:szCs w:val="20"/>
                              </w:rPr>
                              <w:t xml:space="preserve"> forma,</w:t>
                            </w:r>
                            <w:r w:rsidRPr="00BA43AA">
                              <w:rPr>
                                <w:color w:val="auto"/>
                                <w:sz w:val="20"/>
                                <w:szCs w:val="20"/>
                              </w:rPr>
                              <w:t xml:space="preserve"> color y tipo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96586" id="_x0000_s1075" type="#_x0000_t202" style="position:absolute;margin-left:0;margin-top:196.5pt;width:453.6pt;height:27.8pt;z-index:25300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" stroked="f">
                <v:textbox inset="0,0,0,0">
                  <w:txbxContent>
                    <w:p w14:paraId="62F6F292" w14:textId="2A198070" w:rsidR="00BA43AA" w:rsidRPr="00BA43AA" w:rsidRDefault="00BA43AA" w:rsidP="0073032A">
                      <w:pPr>
                        <w:pStyle w:val="Descripcin"/>
                        <w:jc w:val="both"/>
                        <w:rPr>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20</w:t>
                      </w:r>
                      <w:r w:rsidRPr="00BA43AA">
                        <w:rPr>
                          <w:color w:val="auto"/>
                          <w:sz w:val="20"/>
                          <w:szCs w:val="20"/>
                        </w:rPr>
                        <w:fldChar w:fldCharType="end"/>
                      </w:r>
                      <w:r w:rsidRPr="00BA43AA">
                        <w:rPr>
                          <w:color w:val="auto"/>
                          <w:sz w:val="20"/>
                          <w:szCs w:val="20"/>
                        </w:rPr>
                        <w:t>: Variación de</w:t>
                      </w:r>
                      <w:r w:rsidR="002617FB">
                        <w:rPr>
                          <w:color w:val="auto"/>
                          <w:sz w:val="20"/>
                          <w:szCs w:val="20"/>
                        </w:rPr>
                        <w:t xml:space="preserve"> </w:t>
                      </w:r>
                      <w:r w:rsidRPr="00BA43AA">
                        <w:rPr>
                          <w:color w:val="auto"/>
                          <w:sz w:val="20"/>
                          <w:szCs w:val="20"/>
                        </w:rPr>
                        <w:t>l</w:t>
                      </w:r>
                      <w:r w:rsidR="002617FB">
                        <w:rPr>
                          <w:color w:val="auto"/>
                          <w:sz w:val="20"/>
                          <w:szCs w:val="20"/>
                        </w:rPr>
                        <w:t>a respiración del suelo</w:t>
                      </w:r>
                      <w:r w:rsidRPr="00BA43AA">
                        <w:rPr>
                          <w:color w:val="auto"/>
                          <w:sz w:val="20"/>
                          <w:szCs w:val="20"/>
                        </w:rPr>
                        <w:t xml:space="preserve"> </w:t>
                      </w:r>
                      <w:r w:rsidR="002617FB">
                        <w:rPr>
                          <w:color w:val="auto"/>
                          <w:sz w:val="20"/>
                          <w:szCs w:val="20"/>
                        </w:rPr>
                        <w:t>(</w:t>
                      </w:r>
                      <w:r w:rsidRPr="00BA43AA">
                        <w:rPr>
                          <w:color w:val="auto"/>
                          <w:sz w:val="20"/>
                          <w:szCs w:val="20"/>
                        </w:rPr>
                        <w:t>flujo de CO</w:t>
                      </w:r>
                      <w:r w:rsidRPr="00EC543F">
                        <w:rPr>
                          <w:color w:val="auto"/>
                          <w:sz w:val="20"/>
                          <w:szCs w:val="20"/>
                          <w:vertAlign w:val="subscript"/>
                        </w:rPr>
                        <w:t>2</w:t>
                      </w:r>
                      <w:r w:rsidR="002617FB">
                        <w:rPr>
                          <w:color w:val="auto"/>
                          <w:sz w:val="20"/>
                          <w:szCs w:val="20"/>
                        </w:rPr>
                        <w:t xml:space="preserve">) </w:t>
                      </w:r>
                      <w:r w:rsidRPr="00BA43AA">
                        <w:rPr>
                          <w:color w:val="auto"/>
                          <w:sz w:val="20"/>
                          <w:szCs w:val="20"/>
                        </w:rPr>
                        <w:t xml:space="preserve">según la temperatura registrada en las estaciones meteorológicas. Los ecosistemas y </w:t>
                      </w:r>
                      <w:r w:rsidR="00B90859" w:rsidRPr="00B90859">
                        <w:rPr>
                          <w:color w:val="auto"/>
                          <w:sz w:val="20"/>
                          <w:szCs w:val="20"/>
                        </w:rPr>
                        <w:t>microhábitat</w:t>
                      </w:r>
                      <w:r w:rsidR="00B90859">
                        <w:rPr>
                          <w:color w:val="auto"/>
                          <w:sz w:val="20"/>
                          <w:szCs w:val="20"/>
                        </w:rPr>
                        <w:t xml:space="preserve">s </w:t>
                      </w:r>
                      <w:r w:rsidRPr="00BA43AA">
                        <w:rPr>
                          <w:color w:val="auto"/>
                          <w:sz w:val="20"/>
                          <w:szCs w:val="20"/>
                        </w:rPr>
                        <w:t>se encuentran diferenciados por</w:t>
                      </w:r>
                      <w:r w:rsidR="00424C7A">
                        <w:rPr>
                          <w:color w:val="auto"/>
                          <w:sz w:val="20"/>
                          <w:szCs w:val="20"/>
                        </w:rPr>
                        <w:t xml:space="preserve"> forma,</w:t>
                      </w:r>
                      <w:r w:rsidRPr="00BA43AA">
                        <w:rPr>
                          <w:color w:val="auto"/>
                          <w:sz w:val="20"/>
                          <w:szCs w:val="20"/>
                        </w:rPr>
                        <w:t xml:space="preserve"> color y tipo de línea.</w:t>
                      </w:r>
                    </w:p>
                  </w:txbxContent>
                </v:textbox>
                <w10:wrap type="square" anchorx="margin"/>
              </v:shape>
            </w:pict>
          </mc:Fallback>
        </mc:AlternateContent>
      </w:r>
      <w:r w:rsidR="0010144E" w:rsidRPr="00486B45">
        <w:rPr>
          <w:u w:val="single"/>
        </w:rPr>
        <w:t>4.4.1</w:t>
      </w:r>
      <w:r w:rsidR="0010144E">
        <w:rPr>
          <w:u w:val="single"/>
        </w:rPr>
        <w:t xml:space="preserve"> Respiración y temperatura</w:t>
      </w:r>
    </w:p>
    <w:p w14:paraId="187E458B" w14:textId="57C084E1" w:rsidR="00BA43AA" w:rsidRPr="00C973DF" w:rsidRDefault="0010144E" w:rsidP="006D50EE">
      <w:pPr>
        <w:spacing w:line="276" w:lineRule="auto"/>
        <w:jc w:val="both"/>
      </w:pPr>
      <w:r>
        <w:t xml:space="preserve">En ambas parcelas de estudio, se aprecia que la respiración aumenta ligeramente al aumentar la temperatura para ambos </w:t>
      </w:r>
      <w:r w:rsidR="00B90859">
        <w:t>microhábitats</w:t>
      </w:r>
      <w:r>
        <w:t xml:space="preserve">. No obstante, no parece observarse una respuesta </w:t>
      </w:r>
      <w:r w:rsidR="006D50EE">
        <w:t xml:space="preserve">diferente </w:t>
      </w:r>
      <w:r>
        <w:t xml:space="preserve">a la temperatura según el </w:t>
      </w:r>
      <w:r w:rsidR="00B90859">
        <w:t>tipo de microhábitat</w:t>
      </w:r>
      <w:r>
        <w:t>. A pesar de esta ligera relación, los bajos valores de R</w:t>
      </w:r>
      <w:r w:rsidRPr="0081751A">
        <w:rPr>
          <w:vertAlign w:val="superscript"/>
        </w:rPr>
        <w:t>2</w:t>
      </w:r>
      <w:r>
        <w:t xml:space="preserve"> obtenidos</w:t>
      </w:r>
      <w:r w:rsidR="0081751A">
        <w:t>,</w:t>
      </w:r>
      <w:r>
        <w:t xml:space="preserve"> </w:t>
      </w:r>
      <w:r w:rsidR="0081751A">
        <w:t>siendo el R</w:t>
      </w:r>
      <w:r w:rsidR="0081751A" w:rsidRPr="0081751A">
        <w:rPr>
          <w:vertAlign w:val="superscript"/>
        </w:rPr>
        <w:t xml:space="preserve">2 </w:t>
      </w:r>
      <w:r w:rsidR="0081751A">
        <w:t xml:space="preserve">más elevado de 0,41 para el robledal con </w:t>
      </w:r>
      <w:r w:rsidR="00B90859">
        <w:t xml:space="preserve">microhábitat </w:t>
      </w:r>
      <w:r w:rsidR="0081751A">
        <w:t xml:space="preserve">bajo copa y el más bajo de 0,23 para el encinar con </w:t>
      </w:r>
      <w:r w:rsidR="00B90859">
        <w:t xml:space="preserve">microhábitat </w:t>
      </w:r>
      <w:r w:rsidR="0081751A">
        <w:t>de suelo desnudo</w:t>
      </w:r>
      <w:r w:rsidRPr="00AD284D">
        <w:rPr>
          <w:b/>
          <w:bCs/>
        </w:rPr>
        <w:t xml:space="preserve">, </w:t>
      </w:r>
      <w:r>
        <w:t>nos indican que hay más factores que están afectando a la magnitud de la respiración medida.</w:t>
      </w:r>
    </w:p>
    <w:p w14:paraId="734AC8F7" w14:textId="440DC4D2" w:rsidR="0010144E" w:rsidRPr="006458CB" w:rsidRDefault="0010144E" w:rsidP="006D50EE">
      <w:pPr>
        <w:spacing w:line="276" w:lineRule="auto"/>
        <w:jc w:val="both"/>
        <w:rPr>
          <w:u w:val="single"/>
        </w:rPr>
      </w:pPr>
      <w:r>
        <w:rPr>
          <w:u w:val="single"/>
        </w:rPr>
        <w:t>4.4.2 Respiración e índices espectrales</w:t>
      </w:r>
    </w:p>
    <w:p w14:paraId="0C65A643" w14:textId="7710D721" w:rsidR="00EB4B2E" w:rsidRDefault="00EB4B2E" w:rsidP="006D50EE">
      <w:pPr>
        <w:spacing w:line="276" w:lineRule="auto"/>
        <w:jc w:val="both"/>
      </w:pPr>
      <w:r>
        <w:t xml:space="preserve">En la figura </w:t>
      </w:r>
      <w:r w:rsidR="006078E3">
        <w:t xml:space="preserve">21 </w:t>
      </w:r>
      <w:r>
        <w:t xml:space="preserve">se representa la respiración medida frente a los diferentes índices espectrales. En primer lugar, si observamos los dos </w:t>
      </w:r>
      <w:r w:rsidR="00B90859">
        <w:t xml:space="preserve">microhábitats </w:t>
      </w:r>
      <w:r>
        <w:t>de</w:t>
      </w:r>
      <w:r w:rsidR="006078E3">
        <w:t>l robledal</w:t>
      </w:r>
      <w:r w:rsidR="006D50EE">
        <w:t xml:space="preserve"> </w:t>
      </w:r>
      <w:r>
        <w:t xml:space="preserve">podemos ver que responden de forma similar en tres de los cuatro índices. Para ambos índices de vegetación, NDVI y EVI, y para el LSWI, </w:t>
      </w:r>
      <w:r w:rsidR="00255AFA">
        <w:t>se observa una leve correlación positiva con el flujo de respiración</w:t>
      </w:r>
      <w:r>
        <w:t xml:space="preserve">. Para el NDWI, en cambio, la respuesta es la contraria, a mayor valor de este índice menores valores de </w:t>
      </w:r>
      <w:r w:rsidR="00B355B5">
        <w:t>respiración</w:t>
      </w:r>
      <w:r>
        <w:t xml:space="preserve"> se dan.</w:t>
      </w:r>
    </w:p>
    <w:p w14:paraId="3083D33B" w14:textId="453392B9" w:rsidR="003E7639" w:rsidRPr="00424C7A" w:rsidRDefault="00F30EAD" w:rsidP="006D50EE">
      <w:pPr>
        <w:spacing w:line="276" w:lineRule="auto"/>
        <w:jc w:val="both"/>
      </w:pPr>
      <w:r>
        <w:rPr>
          <w:noProof/>
        </w:rPr>
        <mc:AlternateContent>
          <mc:Choice Requires="wps">
            <w:drawing>
              <wp:anchor distT="0" distB="0" distL="114300" distR="114300" simplePos="0" relativeHeight="253036544" behindDoc="0" locked="0" layoutInCell="1" allowOverlap="1" wp14:anchorId="4A97A673" wp14:editId="69EF063C">
                <wp:simplePos x="0" y="0"/>
                <wp:positionH relativeFrom="column">
                  <wp:posOffset>31750</wp:posOffset>
                </wp:positionH>
                <wp:positionV relativeFrom="paragraph">
                  <wp:posOffset>5182870</wp:posOffset>
                </wp:positionV>
                <wp:extent cx="5670550" cy="635"/>
                <wp:effectExtent l="0" t="0" r="6350" b="0"/>
                <wp:wrapSquare wrapText="bothSides"/>
                <wp:docPr id="914199393" name="Cuadro de texto 1"/>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6D8C78B0" w14:textId="5E5FA86A" w:rsidR="00424C7A" w:rsidRPr="00424C7A" w:rsidRDefault="00424C7A" w:rsidP="00424C7A">
                            <w:pPr>
                              <w:pStyle w:val="Descripcin"/>
                              <w:rPr>
                                <w:noProof/>
                                <w:color w:val="auto"/>
                                <w:sz w:val="20"/>
                                <w:szCs w:val="20"/>
                              </w:rPr>
                            </w:pPr>
                            <w:r w:rsidRPr="00424C7A">
                              <w:rPr>
                                <w:color w:val="auto"/>
                                <w:sz w:val="20"/>
                                <w:szCs w:val="20"/>
                              </w:rPr>
                              <w:t xml:space="preserve">Figura </w:t>
                            </w:r>
                            <w:r w:rsidRPr="00424C7A">
                              <w:rPr>
                                <w:color w:val="auto"/>
                                <w:sz w:val="20"/>
                                <w:szCs w:val="20"/>
                              </w:rPr>
                              <w:fldChar w:fldCharType="begin"/>
                            </w:r>
                            <w:r w:rsidRPr="00424C7A">
                              <w:rPr>
                                <w:color w:val="auto"/>
                                <w:sz w:val="20"/>
                                <w:szCs w:val="20"/>
                              </w:rPr>
                              <w:instrText xml:space="preserve"> SEQ Figura \* ARABIC </w:instrText>
                            </w:r>
                            <w:r w:rsidRPr="00424C7A">
                              <w:rPr>
                                <w:color w:val="auto"/>
                                <w:sz w:val="20"/>
                                <w:szCs w:val="20"/>
                              </w:rPr>
                              <w:fldChar w:fldCharType="separate"/>
                            </w:r>
                            <w:r w:rsidRPr="00424C7A">
                              <w:rPr>
                                <w:noProof/>
                                <w:color w:val="auto"/>
                                <w:sz w:val="20"/>
                                <w:szCs w:val="20"/>
                              </w:rPr>
                              <w:t>21</w:t>
                            </w:r>
                            <w:r w:rsidRPr="00424C7A">
                              <w:rPr>
                                <w:color w:val="auto"/>
                                <w:sz w:val="20"/>
                                <w:szCs w:val="20"/>
                              </w:rPr>
                              <w:fldChar w:fldCharType="end"/>
                            </w:r>
                            <w:r w:rsidRPr="00424C7A">
                              <w:rPr>
                                <w:color w:val="auto"/>
                                <w:sz w:val="20"/>
                                <w:szCs w:val="20"/>
                              </w:rPr>
                              <w:t>: Variación de</w:t>
                            </w:r>
                            <w:r w:rsidR="008F6EE7">
                              <w:rPr>
                                <w:color w:val="auto"/>
                                <w:sz w:val="20"/>
                                <w:szCs w:val="20"/>
                              </w:rPr>
                              <w:t xml:space="preserve"> la respiración del suelo (flujo de CO</w:t>
                            </w:r>
                            <w:r w:rsidR="008F6EE7" w:rsidRPr="008F6EE7">
                              <w:rPr>
                                <w:color w:val="auto"/>
                                <w:sz w:val="20"/>
                                <w:szCs w:val="20"/>
                                <w:vertAlign w:val="subscript"/>
                              </w:rPr>
                              <w:t>2</w:t>
                            </w:r>
                            <w:r w:rsidR="008F6EE7" w:rsidRPr="008F6EE7">
                              <w:rPr>
                                <w:color w:val="auto"/>
                                <w:sz w:val="20"/>
                                <w:szCs w:val="20"/>
                              </w:rPr>
                              <w:t>)</w:t>
                            </w:r>
                            <w:r w:rsidR="008F6EE7">
                              <w:rPr>
                                <w:color w:val="auto"/>
                                <w:sz w:val="20"/>
                                <w:szCs w:val="20"/>
                              </w:rPr>
                              <w:t xml:space="preserve"> </w:t>
                            </w:r>
                            <w:r w:rsidRPr="00424C7A">
                              <w:rPr>
                                <w:color w:val="auto"/>
                                <w:sz w:val="20"/>
                                <w:szCs w:val="20"/>
                              </w:rPr>
                              <w:t xml:space="preserve">según los índices espectrales analizados, NDVI, EVI, LSWI y NDWI. Los diferentes ecosistemas y </w:t>
                            </w:r>
                            <w:r w:rsidR="00B90859" w:rsidRPr="00B90859">
                              <w:rPr>
                                <w:color w:val="auto"/>
                                <w:sz w:val="20"/>
                                <w:szCs w:val="20"/>
                              </w:rPr>
                              <w:t>microhábitat</w:t>
                            </w:r>
                            <w:r w:rsidR="00B90859">
                              <w:rPr>
                                <w:color w:val="auto"/>
                                <w:sz w:val="20"/>
                                <w:szCs w:val="20"/>
                              </w:rPr>
                              <w:t xml:space="preserve">s </w:t>
                            </w:r>
                            <w:r w:rsidRPr="00424C7A">
                              <w:rPr>
                                <w:color w:val="auto"/>
                                <w:sz w:val="20"/>
                                <w:szCs w:val="20"/>
                              </w:rPr>
                              <w:t>se encuentran diferenciados por forma, color y tipo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7A673" id="_x0000_s1076" type="#_x0000_t202" style="position:absolute;left:0;text-align:left;margin-left:2.5pt;margin-top:408.1pt;width:446.5pt;height:.05pt;z-index:25303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elGQIAAEAEAAAOAAAAZHJzL2Uyb0RvYy54bWysU8Fu2zAMvQ/YPwi6L05aJBu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" stroked="f">
                <v:textbox style="mso-fit-shape-to-text:t" inset="0,0,0,0">
                  <w:txbxContent>
                    <w:p w14:paraId="6D8C78B0" w14:textId="5E5FA86A" w:rsidR="00424C7A" w:rsidRPr="00424C7A" w:rsidRDefault="00424C7A" w:rsidP="00424C7A">
                      <w:pPr>
                        <w:pStyle w:val="Descripcin"/>
                        <w:rPr>
                          <w:noProof/>
                          <w:color w:val="auto"/>
                          <w:sz w:val="20"/>
                          <w:szCs w:val="20"/>
                        </w:rPr>
                      </w:pPr>
                      <w:r w:rsidRPr="00424C7A">
                        <w:rPr>
                          <w:color w:val="auto"/>
                          <w:sz w:val="20"/>
                          <w:szCs w:val="20"/>
                        </w:rPr>
                        <w:t xml:space="preserve">Figura </w:t>
                      </w:r>
                      <w:r w:rsidRPr="00424C7A">
                        <w:rPr>
                          <w:color w:val="auto"/>
                          <w:sz w:val="20"/>
                          <w:szCs w:val="20"/>
                        </w:rPr>
                        <w:fldChar w:fldCharType="begin"/>
                      </w:r>
                      <w:r w:rsidRPr="00424C7A">
                        <w:rPr>
                          <w:color w:val="auto"/>
                          <w:sz w:val="20"/>
                          <w:szCs w:val="20"/>
                        </w:rPr>
                        <w:instrText xml:space="preserve"> SEQ Figura \* ARABIC </w:instrText>
                      </w:r>
                      <w:r w:rsidRPr="00424C7A">
                        <w:rPr>
                          <w:color w:val="auto"/>
                          <w:sz w:val="20"/>
                          <w:szCs w:val="20"/>
                        </w:rPr>
                        <w:fldChar w:fldCharType="separate"/>
                      </w:r>
                      <w:r w:rsidRPr="00424C7A">
                        <w:rPr>
                          <w:noProof/>
                          <w:color w:val="auto"/>
                          <w:sz w:val="20"/>
                          <w:szCs w:val="20"/>
                        </w:rPr>
                        <w:t>21</w:t>
                      </w:r>
                      <w:r w:rsidRPr="00424C7A">
                        <w:rPr>
                          <w:color w:val="auto"/>
                          <w:sz w:val="20"/>
                          <w:szCs w:val="20"/>
                        </w:rPr>
                        <w:fldChar w:fldCharType="end"/>
                      </w:r>
                      <w:r w:rsidRPr="00424C7A">
                        <w:rPr>
                          <w:color w:val="auto"/>
                          <w:sz w:val="20"/>
                          <w:szCs w:val="20"/>
                        </w:rPr>
                        <w:t>: Variación de</w:t>
                      </w:r>
                      <w:r w:rsidR="008F6EE7">
                        <w:rPr>
                          <w:color w:val="auto"/>
                          <w:sz w:val="20"/>
                          <w:szCs w:val="20"/>
                        </w:rPr>
                        <w:t xml:space="preserve"> la respiración del suelo (flujo de CO</w:t>
                      </w:r>
                      <w:r w:rsidR="008F6EE7" w:rsidRPr="008F6EE7">
                        <w:rPr>
                          <w:color w:val="auto"/>
                          <w:sz w:val="20"/>
                          <w:szCs w:val="20"/>
                          <w:vertAlign w:val="subscript"/>
                        </w:rPr>
                        <w:t>2</w:t>
                      </w:r>
                      <w:r w:rsidR="008F6EE7" w:rsidRPr="008F6EE7">
                        <w:rPr>
                          <w:color w:val="auto"/>
                          <w:sz w:val="20"/>
                          <w:szCs w:val="20"/>
                        </w:rPr>
                        <w:t>)</w:t>
                      </w:r>
                      <w:r w:rsidR="008F6EE7">
                        <w:rPr>
                          <w:color w:val="auto"/>
                          <w:sz w:val="20"/>
                          <w:szCs w:val="20"/>
                        </w:rPr>
                        <w:t xml:space="preserve"> </w:t>
                      </w:r>
                      <w:r w:rsidRPr="00424C7A">
                        <w:rPr>
                          <w:color w:val="auto"/>
                          <w:sz w:val="20"/>
                          <w:szCs w:val="20"/>
                        </w:rPr>
                        <w:t xml:space="preserve">según los índices espectrales analizados, NDVI, EVI, LSWI y NDWI. Los diferentes ecosistemas y </w:t>
                      </w:r>
                      <w:r w:rsidR="00B90859" w:rsidRPr="00B90859">
                        <w:rPr>
                          <w:color w:val="auto"/>
                          <w:sz w:val="20"/>
                          <w:szCs w:val="20"/>
                        </w:rPr>
                        <w:t>microhábitat</w:t>
                      </w:r>
                      <w:r w:rsidR="00B90859">
                        <w:rPr>
                          <w:color w:val="auto"/>
                          <w:sz w:val="20"/>
                          <w:szCs w:val="20"/>
                        </w:rPr>
                        <w:t xml:space="preserve">s </w:t>
                      </w:r>
                      <w:r w:rsidRPr="00424C7A">
                        <w:rPr>
                          <w:color w:val="auto"/>
                          <w:sz w:val="20"/>
                          <w:szCs w:val="20"/>
                        </w:rPr>
                        <w:t>se encuentran diferenciados por forma, color y tipo de línea.</w:t>
                      </w:r>
                    </w:p>
                  </w:txbxContent>
                </v:textbox>
                <w10:wrap type="square"/>
              </v:shape>
            </w:pict>
          </mc:Fallback>
        </mc:AlternateContent>
      </w:r>
      <w:r>
        <w:rPr>
          <w:b/>
          <w:bCs/>
          <w:noProof/>
        </w:rPr>
        <mc:AlternateContent>
          <mc:Choice Requires="wpg">
            <w:drawing>
              <wp:anchor distT="0" distB="0" distL="114300" distR="114300" simplePos="0" relativeHeight="251005952" behindDoc="0" locked="0" layoutInCell="1" allowOverlap="1" wp14:anchorId="3C0E52EE" wp14:editId="5C50E365">
                <wp:simplePos x="0" y="0"/>
                <wp:positionH relativeFrom="margin">
                  <wp:posOffset>31750</wp:posOffset>
                </wp:positionH>
                <wp:positionV relativeFrom="paragraph">
                  <wp:posOffset>1366520</wp:posOffset>
                </wp:positionV>
                <wp:extent cx="5670550" cy="3759200"/>
                <wp:effectExtent l="0" t="0" r="25400" b="0"/>
                <wp:wrapSquare wrapText="bothSides"/>
                <wp:docPr id="1345274498" name="Grupo 9"/>
                <wp:cNvGraphicFramePr/>
                <a:graphic xmlns:a="http://schemas.openxmlformats.org/drawingml/2006/main">
                  <a:graphicData uri="http://schemas.microsoft.com/office/word/2010/wordprocessingGroup">
                    <wpg:wgp>
                      <wpg:cNvGrpSpPr/>
                      <wpg:grpSpPr>
                        <a:xfrm>
                          <a:off x="0" y="0"/>
                          <a:ext cx="5670550" cy="3759200"/>
                          <a:chOff x="50851" y="41625"/>
                          <a:chExt cx="5671076" cy="3655629"/>
                        </a:xfrm>
                      </wpg:grpSpPr>
                      <pic:pic xmlns:pic="http://schemas.openxmlformats.org/drawingml/2006/picture">
                        <pic:nvPicPr>
                          <pic:cNvPr id="1972917362" name="Imagen 7"/>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bwMode="auto">
                          <a:xfrm>
                            <a:off x="50851" y="41625"/>
                            <a:ext cx="5657747" cy="3655629"/>
                          </a:xfrm>
                          <a:prstGeom prst="rect">
                            <a:avLst/>
                          </a:prstGeom>
                          <a:noFill/>
                        </pic:spPr>
                      </pic:pic>
                      <wps:wsp>
                        <wps:cNvPr id="1161653954" name="Rectángulo 8"/>
                        <wps:cNvSpPr/>
                        <wps:spPr>
                          <a:xfrm>
                            <a:off x="4686877" y="2797850"/>
                            <a:ext cx="1035050" cy="558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6F32CA" id="Grupo 9" o:spid="_x0000_s1026" style="position:absolute;margin-left:2.5pt;margin-top:107.6pt;width:446.5pt;height:296pt;z-index:251005952;mso-position-horizontal-relative:margin;mso-width-relative:margin;mso-height-relative:margin" coordorigin="508,416" coordsize="56710,365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">
                <v:shape id="Imagen 7" o:spid="_x0000_s1027" type="#_x0000_t75" style="position:absolute;left:508;top:416;width:56577;height:36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">
                  <v:imagedata r:id="rId40" o:title=""/>
                </v:shape>
                <v:rect id="Rectángulo 8" o:spid="_x0000_s1028" style="position:absolute;left:46868;top:27978;width:10351;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" fillcolor="white [3212]" strokecolor="white [3212]" strokeweight="1pt"/>
                <w10:wrap type="square" anchorx="margin"/>
              </v:group>
            </w:pict>
          </mc:Fallback>
        </mc:AlternateContent>
      </w:r>
      <w:r w:rsidR="00EB4B2E">
        <w:t>Si observamos ahora los resultados de</w:t>
      </w:r>
      <w:r w:rsidR="006078E3">
        <w:t xml:space="preserve">l encinar </w:t>
      </w:r>
      <w:r w:rsidR="00EB4B2E">
        <w:t xml:space="preserve">podemos ver como ninguno de los dos </w:t>
      </w:r>
      <w:r w:rsidR="00B90859">
        <w:t xml:space="preserve">microhábitats </w:t>
      </w:r>
      <w:r w:rsidR="00EB4B2E">
        <w:t xml:space="preserve">parece tener una respuesta clara a los índices de vegetación. Para el índice LSWI, se puede observar una respuesta divergente en los </w:t>
      </w:r>
      <w:r w:rsidR="00B90859">
        <w:t>microhábitats</w:t>
      </w:r>
      <w:r w:rsidR="00EB4B2E">
        <w:t xml:space="preserve">. El </w:t>
      </w:r>
      <w:r w:rsidR="00B90859">
        <w:t xml:space="preserve">microhábitat </w:t>
      </w:r>
      <w:r w:rsidR="00EB4B2E">
        <w:t xml:space="preserve">bajo copa aumenta sus valores de </w:t>
      </w:r>
      <w:r w:rsidR="00B355B5">
        <w:t>respiración</w:t>
      </w:r>
      <w:r w:rsidR="00EB4B2E">
        <w:t xml:space="preserve"> al aumentar el LSWI y el </w:t>
      </w:r>
      <w:r w:rsidR="00B90859">
        <w:t xml:space="preserve">microhábitat de </w:t>
      </w:r>
      <w:r w:rsidR="00EB4B2E">
        <w:t xml:space="preserve">suelo desnudo actúa de forma opuesta. Por último, respecto al NDWI, ambos </w:t>
      </w:r>
      <w:r w:rsidR="00B90859">
        <w:t xml:space="preserve">microhábitats </w:t>
      </w:r>
      <w:r w:rsidR="00EB4B2E">
        <w:t xml:space="preserve">parecen mostrar una ligera tendencia </w:t>
      </w:r>
      <w:r w:rsidR="00D379A7">
        <w:t>a aumentar su respiración</w:t>
      </w:r>
      <w:r w:rsidR="000E0F4F">
        <w:t xml:space="preserve"> cuando aumenta el valor de NDWI</w:t>
      </w:r>
      <w:r w:rsidR="00EB4B2E">
        <w:t>.</w:t>
      </w:r>
    </w:p>
    <w:p w14:paraId="33129460" w14:textId="77777777" w:rsidR="00F30EAD" w:rsidRDefault="00F30EAD" w:rsidP="0073032A">
      <w:pPr>
        <w:spacing w:line="276" w:lineRule="auto"/>
        <w:jc w:val="both"/>
        <w:rPr>
          <w:u w:val="single"/>
        </w:rPr>
      </w:pPr>
    </w:p>
    <w:p w14:paraId="5975F30E" w14:textId="6AD2E49D" w:rsidR="00EB4B2E" w:rsidRPr="00FF4E99" w:rsidRDefault="00EB4B2E" w:rsidP="0073032A">
      <w:pPr>
        <w:spacing w:line="276" w:lineRule="auto"/>
        <w:jc w:val="both"/>
        <w:rPr>
          <w:u w:val="single"/>
        </w:rPr>
      </w:pPr>
      <w:r w:rsidRPr="00FF4E99">
        <w:rPr>
          <w:u w:val="single"/>
        </w:rPr>
        <w:t>4.4.3 Model</w:t>
      </w:r>
      <w:r>
        <w:rPr>
          <w:u w:val="single"/>
        </w:rPr>
        <w:t>ización de la respiración</w:t>
      </w:r>
    </w:p>
    <w:p w14:paraId="156D30EC" w14:textId="2FDAFCFD" w:rsidR="002E60D8" w:rsidRPr="0054027A" w:rsidRDefault="001150D2" w:rsidP="0073032A">
      <w:pPr>
        <w:spacing w:line="276" w:lineRule="auto"/>
        <w:jc w:val="both"/>
      </w:pPr>
      <w:r>
        <w:t xml:space="preserve">En la tabla </w:t>
      </w:r>
      <w:r w:rsidR="006078E3">
        <w:t>4</w:t>
      </w:r>
      <w:r>
        <w:t xml:space="preserve"> se puede observar el resultado de la selección de los índices de vegetación y humedad que mejor explican la variabilidad de la respiración de cada ecosistema y </w:t>
      </w:r>
      <w:r w:rsidR="00B90859">
        <w:t>microhábitat</w:t>
      </w:r>
      <w:r>
        <w:t xml:space="preserve">. </w:t>
      </w:r>
      <w:r w:rsidR="0097163A">
        <w:t xml:space="preserve">En el caso de los </w:t>
      </w:r>
      <w:r w:rsidR="00400547">
        <w:t>collares</w:t>
      </w:r>
      <w:r w:rsidR="0097163A">
        <w:t xml:space="preserve"> bajo copa del robledal los índices seleccionados han sido el NDVI como índice de vegetación y el NDWI como índice de humedad</w:t>
      </w:r>
      <w:r w:rsidR="004966FA">
        <w:t xml:space="preserve"> con una R</w:t>
      </w:r>
      <w:r w:rsidR="004966FA" w:rsidRPr="006D50EE">
        <w:rPr>
          <w:vertAlign w:val="superscript"/>
        </w:rPr>
        <w:t>2</w:t>
      </w:r>
      <w:r w:rsidR="004966FA">
        <w:t xml:space="preserve"> ajustada de 0,2242</w:t>
      </w:r>
      <w:r w:rsidR="0097163A">
        <w:t xml:space="preserve">. Para los collares en suelo desnudo, los índices seleccionados han sido </w:t>
      </w:r>
      <w:r w:rsidR="004966FA">
        <w:t>el EVI y el NDWI, con una R</w:t>
      </w:r>
      <w:r w:rsidR="004966FA" w:rsidRPr="006D50EE">
        <w:rPr>
          <w:vertAlign w:val="superscript"/>
        </w:rPr>
        <w:t xml:space="preserve">2 </w:t>
      </w:r>
      <w:r w:rsidR="004966FA">
        <w:t>ajustada superior, de 0</w:t>
      </w:r>
      <w:r w:rsidR="0054027A">
        <w:t>,4365. Para los collares bajo copa del encinar hay dos combinaciones que tienen el mismo valor de R</w:t>
      </w:r>
      <w:r w:rsidR="0054027A" w:rsidRPr="006D50EE">
        <w:rPr>
          <w:vertAlign w:val="superscript"/>
        </w:rPr>
        <w:t>2</w:t>
      </w:r>
      <w:r w:rsidR="0054027A">
        <w:t xml:space="preserve"> y AICc, así que se han tenido ambas en cuenta. Por último, para los collares de suelo desnudo del encinar todas las combinaciones posibles han obtenido los mismos valores de R</w:t>
      </w:r>
      <w:r w:rsidR="0054027A" w:rsidRPr="006D50EE">
        <w:rPr>
          <w:vertAlign w:val="superscript"/>
        </w:rPr>
        <w:t>2</w:t>
      </w:r>
      <w:r w:rsidR="0054027A">
        <w:t xml:space="preserve"> ajustado y AICc, así que se han usado todas ellas para la selección de modelos posterior.</w:t>
      </w:r>
    </w:p>
    <w:tbl>
      <w:tblPr>
        <w:tblStyle w:val="Tablaconcuadrcula"/>
        <w:tblpPr w:leftFromText="141" w:rightFromText="141" w:vertAnchor="text" w:horzAnchor="margin" w:tblpY="108"/>
        <w:tblW w:w="9087" w:type="dxa"/>
        <w:tblLook w:val="04A0" w:firstRow="1" w:lastRow="0" w:firstColumn="1" w:lastColumn="0" w:noHBand="0" w:noVBand="1"/>
      </w:tblPr>
      <w:tblGrid>
        <w:gridCol w:w="1007"/>
        <w:gridCol w:w="1506"/>
        <w:gridCol w:w="5030"/>
        <w:gridCol w:w="826"/>
        <w:gridCol w:w="718"/>
      </w:tblGrid>
      <w:tr w:rsidR="008B7611" w:rsidRPr="00233C6C" w14:paraId="1D762908" w14:textId="77777777" w:rsidTr="003B6748">
        <w:trPr>
          <w:trHeight w:val="483"/>
        </w:trPr>
        <w:tc>
          <w:tcPr>
            <w:tcW w:w="0" w:type="auto"/>
            <w:gridSpan w:val="5"/>
            <w:tcBorders>
              <w:top w:val="single" w:sz="4" w:space="0" w:color="auto"/>
              <w:left w:val="single" w:sz="4" w:space="0" w:color="auto"/>
              <w:bottom w:val="single" w:sz="4" w:space="0" w:color="auto"/>
            </w:tcBorders>
            <w:shd w:val="clear" w:color="auto" w:fill="A6A6A6" w:themeFill="background1" w:themeFillShade="A6"/>
            <w:vAlign w:val="center"/>
          </w:tcPr>
          <w:p w14:paraId="52C6534A" w14:textId="77777777" w:rsidR="008B7611" w:rsidRPr="00233C6C" w:rsidRDefault="008B7611" w:rsidP="003B6748">
            <w:pPr>
              <w:jc w:val="center"/>
              <w:rPr>
                <w:b/>
                <w:bCs/>
                <w:sz w:val="20"/>
                <w:szCs w:val="20"/>
              </w:rPr>
            </w:pPr>
            <w:r w:rsidRPr="00233C6C">
              <w:rPr>
                <w:b/>
                <w:bCs/>
                <w:sz w:val="20"/>
                <w:szCs w:val="20"/>
              </w:rPr>
              <w:t>Análisis estadístico</w:t>
            </w:r>
            <w:r>
              <w:rPr>
                <w:b/>
                <w:bCs/>
                <w:sz w:val="20"/>
                <w:szCs w:val="20"/>
              </w:rPr>
              <w:t xml:space="preserve"> – Selección de modelos</w:t>
            </w:r>
          </w:p>
        </w:tc>
      </w:tr>
      <w:tr w:rsidR="00D565BD" w:rsidRPr="00233C6C" w14:paraId="71E39005" w14:textId="77777777" w:rsidTr="003B6748">
        <w:trPr>
          <w:trHeight w:val="303"/>
        </w:trPr>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5910E801" w14:textId="77777777" w:rsidR="00D565BD" w:rsidRPr="00233C6C" w:rsidRDefault="00D565BD" w:rsidP="003B6748">
            <w:pPr>
              <w:jc w:val="center"/>
              <w:rPr>
                <w:b/>
                <w:bCs/>
                <w:sz w:val="20"/>
                <w:szCs w:val="20"/>
              </w:rPr>
            </w:pPr>
            <w:r w:rsidRPr="00233C6C">
              <w:rPr>
                <w:b/>
                <w:bCs/>
                <w:sz w:val="20"/>
                <w:szCs w:val="20"/>
              </w:rPr>
              <w:t>Lugar</w:t>
            </w:r>
          </w:p>
        </w:tc>
        <w:tc>
          <w:tcPr>
            <w:tcW w:w="0" w:type="auto"/>
            <w:shd w:val="clear" w:color="auto" w:fill="D0CECE" w:themeFill="background2" w:themeFillShade="E6"/>
            <w:vAlign w:val="center"/>
          </w:tcPr>
          <w:p w14:paraId="78A14EDE" w14:textId="3FAEB718" w:rsidR="00D565BD" w:rsidRDefault="000F2A1F" w:rsidP="003B6748">
            <w:pPr>
              <w:jc w:val="center"/>
              <w:rPr>
                <w:b/>
                <w:bCs/>
                <w:sz w:val="20"/>
                <w:szCs w:val="20"/>
              </w:rPr>
            </w:pPr>
            <w:r>
              <w:rPr>
                <w:b/>
                <w:bCs/>
                <w:sz w:val="20"/>
                <w:szCs w:val="20"/>
              </w:rPr>
              <w:t>Microhábitat</w:t>
            </w:r>
          </w:p>
        </w:tc>
        <w:tc>
          <w:tcPr>
            <w:tcW w:w="0" w:type="auto"/>
            <w:tcBorders>
              <w:bottom w:val="single" w:sz="4" w:space="0" w:color="auto"/>
            </w:tcBorders>
            <w:shd w:val="clear" w:color="auto" w:fill="D0CECE" w:themeFill="background2" w:themeFillShade="E6"/>
            <w:vAlign w:val="center"/>
          </w:tcPr>
          <w:p w14:paraId="5F5B990D" w14:textId="62DDFDEE" w:rsidR="00D565BD" w:rsidRPr="00233C6C" w:rsidRDefault="00D565BD" w:rsidP="003B6748">
            <w:pPr>
              <w:jc w:val="center"/>
              <w:rPr>
                <w:b/>
                <w:bCs/>
                <w:sz w:val="20"/>
                <w:szCs w:val="20"/>
              </w:rPr>
            </w:pPr>
            <w:r>
              <w:rPr>
                <w:b/>
                <w:bCs/>
                <w:sz w:val="20"/>
                <w:szCs w:val="20"/>
              </w:rPr>
              <w:t>Modelo = FC</w:t>
            </w:r>
            <w:r w:rsidRPr="00D565BD">
              <w:rPr>
                <w:b/>
                <w:bCs/>
                <w:sz w:val="20"/>
                <w:szCs w:val="20"/>
                <w:vertAlign w:val="subscript"/>
              </w:rPr>
              <w:t>O2</w:t>
            </w:r>
            <w:r w:rsidR="009D6FE1">
              <w:rPr>
                <w:b/>
                <w:bCs/>
                <w:sz w:val="20"/>
                <w:szCs w:val="20"/>
                <w:vertAlign w:val="subscript"/>
              </w:rPr>
              <w:t xml:space="preserve"> </w:t>
            </w:r>
            <w:r w:rsidR="009D6FE1">
              <w:rPr>
                <w:b/>
                <w:bCs/>
                <w:sz w:val="20"/>
                <w:szCs w:val="20"/>
              </w:rPr>
              <w:t>~ Temperatura + Precip + X + Y + Albedo</w:t>
            </w:r>
          </w:p>
        </w:tc>
        <w:tc>
          <w:tcPr>
            <w:tcW w:w="0" w:type="auto"/>
            <w:tcBorders>
              <w:bottom w:val="single" w:sz="4" w:space="0" w:color="auto"/>
            </w:tcBorders>
            <w:shd w:val="clear" w:color="auto" w:fill="D0CECE" w:themeFill="background2" w:themeFillShade="E6"/>
            <w:vAlign w:val="center"/>
          </w:tcPr>
          <w:p w14:paraId="580B720B" w14:textId="77777777" w:rsidR="00D565BD" w:rsidRPr="00233C6C" w:rsidRDefault="00D565BD" w:rsidP="003B6748">
            <w:pPr>
              <w:jc w:val="center"/>
              <w:rPr>
                <w:b/>
                <w:bCs/>
                <w:sz w:val="20"/>
                <w:szCs w:val="20"/>
              </w:rPr>
            </w:pPr>
            <w:r>
              <w:rPr>
                <w:b/>
                <w:bCs/>
                <w:sz w:val="20"/>
                <w:szCs w:val="20"/>
              </w:rPr>
              <w:t>Adj R</w:t>
            </w:r>
            <w:r w:rsidRPr="00A36A2E">
              <w:rPr>
                <w:b/>
                <w:bCs/>
                <w:sz w:val="20"/>
                <w:szCs w:val="20"/>
                <w:vertAlign w:val="superscript"/>
              </w:rPr>
              <w:t>2</w:t>
            </w:r>
          </w:p>
        </w:tc>
        <w:tc>
          <w:tcPr>
            <w:tcW w:w="0" w:type="auto"/>
            <w:tcBorders>
              <w:bottom w:val="single" w:sz="4" w:space="0" w:color="auto"/>
            </w:tcBorders>
            <w:shd w:val="clear" w:color="auto" w:fill="D0CECE" w:themeFill="background2" w:themeFillShade="E6"/>
            <w:vAlign w:val="center"/>
          </w:tcPr>
          <w:p w14:paraId="3CBE76E2" w14:textId="77777777" w:rsidR="00D565BD" w:rsidRPr="00233C6C" w:rsidRDefault="00D565BD" w:rsidP="003B6748">
            <w:pPr>
              <w:jc w:val="center"/>
              <w:rPr>
                <w:b/>
                <w:bCs/>
                <w:sz w:val="20"/>
                <w:szCs w:val="20"/>
              </w:rPr>
            </w:pPr>
            <w:r>
              <w:rPr>
                <w:b/>
                <w:bCs/>
                <w:sz w:val="20"/>
                <w:szCs w:val="20"/>
              </w:rPr>
              <w:t>AICc</w:t>
            </w:r>
          </w:p>
        </w:tc>
      </w:tr>
      <w:tr w:rsidR="009D6FE1" w:rsidRPr="00233C6C" w14:paraId="1CF0BF29" w14:textId="77777777" w:rsidTr="003B6748">
        <w:trPr>
          <w:trHeight w:val="181"/>
        </w:trPr>
        <w:tc>
          <w:tcPr>
            <w:tcW w:w="0" w:type="auto"/>
            <w:vMerge w:val="restart"/>
            <w:tcBorders>
              <w:top w:val="single" w:sz="4" w:space="0" w:color="auto"/>
            </w:tcBorders>
            <w:shd w:val="clear" w:color="auto" w:fill="FFD966" w:themeFill="accent4" w:themeFillTint="99"/>
            <w:vAlign w:val="center"/>
          </w:tcPr>
          <w:p w14:paraId="4218FA71" w14:textId="7EB04528" w:rsidR="009D6FE1" w:rsidRPr="00FA1C33" w:rsidRDefault="003B6748" w:rsidP="003B6748">
            <w:pPr>
              <w:jc w:val="center"/>
              <w:rPr>
                <w:b/>
                <w:bCs/>
                <w:sz w:val="20"/>
                <w:szCs w:val="20"/>
              </w:rPr>
            </w:pPr>
            <w:r>
              <w:rPr>
                <w:b/>
                <w:bCs/>
                <w:sz w:val="20"/>
                <w:szCs w:val="20"/>
              </w:rPr>
              <w:t>Robledal</w:t>
            </w:r>
          </w:p>
        </w:tc>
        <w:tc>
          <w:tcPr>
            <w:tcW w:w="0" w:type="auto"/>
            <w:vMerge w:val="restart"/>
            <w:vAlign w:val="center"/>
          </w:tcPr>
          <w:p w14:paraId="534C86CF" w14:textId="77777777" w:rsidR="009D6FE1" w:rsidRPr="00704970" w:rsidRDefault="009D6FE1" w:rsidP="003B6748">
            <w:pPr>
              <w:jc w:val="center"/>
              <w:rPr>
                <w:sz w:val="20"/>
                <w:szCs w:val="20"/>
                <w:lang w:val="it-IT"/>
              </w:rPr>
            </w:pPr>
            <w:r>
              <w:rPr>
                <w:sz w:val="20"/>
                <w:szCs w:val="20"/>
                <w:lang w:val="it-IT"/>
              </w:rPr>
              <w:t>Bajo copa</w:t>
            </w:r>
          </w:p>
        </w:tc>
        <w:tc>
          <w:tcPr>
            <w:tcW w:w="0" w:type="auto"/>
            <w:tcBorders>
              <w:bottom w:val="nil"/>
            </w:tcBorders>
            <w:vAlign w:val="center"/>
          </w:tcPr>
          <w:p w14:paraId="39DC9129" w14:textId="77777777" w:rsidR="009D6FE1" w:rsidRPr="00704970" w:rsidRDefault="009D6FE1" w:rsidP="003B6748">
            <w:pPr>
              <w:jc w:val="center"/>
              <w:rPr>
                <w:sz w:val="20"/>
                <w:szCs w:val="20"/>
                <w:lang w:val="it-IT"/>
              </w:rPr>
            </w:pPr>
            <w:r>
              <w:rPr>
                <w:sz w:val="20"/>
                <w:szCs w:val="20"/>
                <w:lang w:val="it-IT"/>
              </w:rPr>
              <w:t>X= NDVI , Y=LSWI</w:t>
            </w:r>
          </w:p>
        </w:tc>
        <w:tc>
          <w:tcPr>
            <w:tcW w:w="0" w:type="auto"/>
            <w:tcBorders>
              <w:bottom w:val="nil"/>
            </w:tcBorders>
            <w:vAlign w:val="center"/>
          </w:tcPr>
          <w:p w14:paraId="5DB9A331" w14:textId="344B2E7D" w:rsidR="009D6FE1" w:rsidRPr="00233C6C" w:rsidRDefault="008B7611" w:rsidP="003B6748">
            <w:pPr>
              <w:jc w:val="center"/>
              <w:rPr>
                <w:sz w:val="20"/>
                <w:szCs w:val="20"/>
              </w:rPr>
            </w:pPr>
            <w:r>
              <w:rPr>
                <w:sz w:val="20"/>
                <w:szCs w:val="20"/>
              </w:rPr>
              <w:t>0,1852</w:t>
            </w:r>
          </w:p>
        </w:tc>
        <w:tc>
          <w:tcPr>
            <w:tcW w:w="0" w:type="auto"/>
            <w:tcBorders>
              <w:left w:val="nil"/>
              <w:bottom w:val="nil"/>
              <w:right w:val="single" w:sz="4" w:space="0" w:color="auto"/>
            </w:tcBorders>
            <w:vAlign w:val="center"/>
          </w:tcPr>
          <w:p w14:paraId="324F07F3" w14:textId="2FB17BA4" w:rsidR="009D6FE1" w:rsidRPr="00233C6C" w:rsidRDefault="008B7611" w:rsidP="003B6748">
            <w:pPr>
              <w:jc w:val="center"/>
              <w:rPr>
                <w:sz w:val="20"/>
                <w:szCs w:val="20"/>
              </w:rPr>
            </w:pPr>
            <w:r>
              <w:rPr>
                <w:sz w:val="20"/>
                <w:szCs w:val="20"/>
              </w:rPr>
              <w:t>469,9</w:t>
            </w:r>
          </w:p>
        </w:tc>
      </w:tr>
      <w:tr w:rsidR="009D6FE1" w:rsidRPr="00233C6C" w14:paraId="07701D1C" w14:textId="77777777" w:rsidTr="003B6748">
        <w:trPr>
          <w:trHeight w:val="181"/>
        </w:trPr>
        <w:tc>
          <w:tcPr>
            <w:tcW w:w="0" w:type="auto"/>
            <w:vMerge/>
            <w:shd w:val="clear" w:color="auto" w:fill="FFD966" w:themeFill="accent4" w:themeFillTint="99"/>
            <w:vAlign w:val="center"/>
          </w:tcPr>
          <w:p w14:paraId="1DACA6F4" w14:textId="77777777" w:rsidR="009D6FE1" w:rsidRPr="00FA1C33" w:rsidRDefault="009D6FE1" w:rsidP="003B6748">
            <w:pPr>
              <w:jc w:val="center"/>
              <w:rPr>
                <w:b/>
                <w:bCs/>
                <w:sz w:val="20"/>
                <w:szCs w:val="20"/>
              </w:rPr>
            </w:pPr>
          </w:p>
        </w:tc>
        <w:tc>
          <w:tcPr>
            <w:tcW w:w="0" w:type="auto"/>
            <w:vMerge/>
            <w:vAlign w:val="center"/>
          </w:tcPr>
          <w:p w14:paraId="038D94BE" w14:textId="77777777" w:rsidR="009D6FE1" w:rsidRDefault="009D6FE1" w:rsidP="003B6748">
            <w:pPr>
              <w:jc w:val="center"/>
              <w:rPr>
                <w:sz w:val="20"/>
                <w:szCs w:val="20"/>
                <w:lang w:val="it-IT"/>
              </w:rPr>
            </w:pPr>
          </w:p>
        </w:tc>
        <w:tc>
          <w:tcPr>
            <w:tcW w:w="0" w:type="auto"/>
            <w:tcBorders>
              <w:top w:val="nil"/>
              <w:bottom w:val="nil"/>
            </w:tcBorders>
            <w:shd w:val="clear" w:color="auto" w:fill="F2F2F2" w:themeFill="background1" w:themeFillShade="F2"/>
            <w:vAlign w:val="center"/>
          </w:tcPr>
          <w:p w14:paraId="698FF60B" w14:textId="50601F93" w:rsidR="009D6FE1" w:rsidRPr="008B7611" w:rsidRDefault="009D6FE1" w:rsidP="003B6748">
            <w:pPr>
              <w:jc w:val="center"/>
              <w:rPr>
                <w:b/>
                <w:bCs/>
                <w:sz w:val="20"/>
                <w:szCs w:val="20"/>
                <w:lang w:val="it-IT"/>
              </w:rPr>
            </w:pPr>
            <w:r w:rsidRPr="008B7611">
              <w:rPr>
                <w:b/>
                <w:bCs/>
                <w:sz w:val="20"/>
                <w:szCs w:val="20"/>
                <w:lang w:val="it-IT"/>
              </w:rPr>
              <w:t>X= NDVI , Y=NDWI</w:t>
            </w:r>
          </w:p>
        </w:tc>
        <w:tc>
          <w:tcPr>
            <w:tcW w:w="0" w:type="auto"/>
            <w:tcBorders>
              <w:top w:val="nil"/>
              <w:bottom w:val="nil"/>
            </w:tcBorders>
            <w:shd w:val="clear" w:color="auto" w:fill="F2F2F2" w:themeFill="background1" w:themeFillShade="F2"/>
            <w:vAlign w:val="center"/>
          </w:tcPr>
          <w:p w14:paraId="52DEE69A" w14:textId="314161A1" w:rsidR="009D6FE1" w:rsidRPr="008B7611" w:rsidRDefault="008B7611" w:rsidP="003B6748">
            <w:pPr>
              <w:jc w:val="center"/>
              <w:rPr>
                <w:b/>
                <w:bCs/>
                <w:sz w:val="20"/>
                <w:szCs w:val="20"/>
              </w:rPr>
            </w:pPr>
            <w:r w:rsidRPr="008B7611">
              <w:rPr>
                <w:b/>
                <w:bCs/>
                <w:sz w:val="20"/>
                <w:szCs w:val="20"/>
              </w:rPr>
              <w:t>0,2242</w:t>
            </w:r>
          </w:p>
        </w:tc>
        <w:tc>
          <w:tcPr>
            <w:tcW w:w="0" w:type="auto"/>
            <w:tcBorders>
              <w:top w:val="nil"/>
              <w:left w:val="nil"/>
              <w:bottom w:val="nil"/>
              <w:right w:val="single" w:sz="4" w:space="0" w:color="auto"/>
            </w:tcBorders>
            <w:shd w:val="clear" w:color="auto" w:fill="F2F2F2" w:themeFill="background1" w:themeFillShade="F2"/>
            <w:vAlign w:val="center"/>
          </w:tcPr>
          <w:p w14:paraId="4C417D48" w14:textId="139506D0" w:rsidR="009D6FE1" w:rsidRPr="008B7611" w:rsidRDefault="008B7611" w:rsidP="003B6748">
            <w:pPr>
              <w:jc w:val="center"/>
              <w:rPr>
                <w:b/>
                <w:bCs/>
                <w:sz w:val="20"/>
                <w:szCs w:val="20"/>
              </w:rPr>
            </w:pPr>
            <w:r w:rsidRPr="008B7611">
              <w:rPr>
                <w:b/>
                <w:bCs/>
                <w:sz w:val="20"/>
                <w:szCs w:val="20"/>
              </w:rPr>
              <w:t>464,4</w:t>
            </w:r>
          </w:p>
        </w:tc>
      </w:tr>
      <w:tr w:rsidR="009D6FE1" w:rsidRPr="00233C6C" w14:paraId="055F6CB4" w14:textId="77777777" w:rsidTr="003B6748">
        <w:trPr>
          <w:trHeight w:val="181"/>
        </w:trPr>
        <w:tc>
          <w:tcPr>
            <w:tcW w:w="0" w:type="auto"/>
            <w:vMerge/>
            <w:shd w:val="clear" w:color="auto" w:fill="FFD966" w:themeFill="accent4" w:themeFillTint="99"/>
            <w:vAlign w:val="center"/>
          </w:tcPr>
          <w:p w14:paraId="1DDA4D8A" w14:textId="77777777" w:rsidR="009D6FE1" w:rsidRPr="00FA1C33" w:rsidRDefault="009D6FE1" w:rsidP="003B6748">
            <w:pPr>
              <w:jc w:val="center"/>
              <w:rPr>
                <w:b/>
                <w:bCs/>
                <w:sz w:val="20"/>
                <w:szCs w:val="20"/>
              </w:rPr>
            </w:pPr>
          </w:p>
        </w:tc>
        <w:tc>
          <w:tcPr>
            <w:tcW w:w="0" w:type="auto"/>
            <w:vMerge/>
            <w:vAlign w:val="center"/>
          </w:tcPr>
          <w:p w14:paraId="5ADD5A62" w14:textId="77777777" w:rsidR="009D6FE1" w:rsidRDefault="009D6FE1" w:rsidP="003B6748">
            <w:pPr>
              <w:jc w:val="center"/>
              <w:rPr>
                <w:sz w:val="20"/>
                <w:szCs w:val="20"/>
                <w:lang w:val="it-IT"/>
              </w:rPr>
            </w:pPr>
          </w:p>
        </w:tc>
        <w:tc>
          <w:tcPr>
            <w:tcW w:w="0" w:type="auto"/>
            <w:tcBorders>
              <w:top w:val="nil"/>
              <w:bottom w:val="nil"/>
            </w:tcBorders>
            <w:vAlign w:val="center"/>
          </w:tcPr>
          <w:p w14:paraId="78E1531D" w14:textId="40769681" w:rsidR="009D6FE1" w:rsidRPr="00704970" w:rsidRDefault="009D6FE1" w:rsidP="003B6748">
            <w:pPr>
              <w:jc w:val="center"/>
              <w:rPr>
                <w:sz w:val="20"/>
                <w:szCs w:val="20"/>
                <w:lang w:val="it-IT"/>
              </w:rPr>
            </w:pPr>
            <w:r>
              <w:rPr>
                <w:sz w:val="20"/>
                <w:szCs w:val="20"/>
                <w:lang w:val="it-IT"/>
              </w:rPr>
              <w:t>X= EVI , Y=LSWI</w:t>
            </w:r>
          </w:p>
        </w:tc>
        <w:tc>
          <w:tcPr>
            <w:tcW w:w="0" w:type="auto"/>
            <w:tcBorders>
              <w:top w:val="nil"/>
              <w:bottom w:val="nil"/>
            </w:tcBorders>
            <w:vAlign w:val="center"/>
          </w:tcPr>
          <w:p w14:paraId="773E86DA" w14:textId="1246D322" w:rsidR="009D6FE1" w:rsidRPr="005B6944" w:rsidRDefault="008B7611" w:rsidP="003B6748">
            <w:pPr>
              <w:jc w:val="center"/>
              <w:rPr>
                <w:sz w:val="20"/>
                <w:szCs w:val="20"/>
              </w:rPr>
            </w:pPr>
            <w:r>
              <w:rPr>
                <w:sz w:val="20"/>
                <w:szCs w:val="20"/>
              </w:rPr>
              <w:t>0,1533</w:t>
            </w:r>
          </w:p>
        </w:tc>
        <w:tc>
          <w:tcPr>
            <w:tcW w:w="0" w:type="auto"/>
            <w:tcBorders>
              <w:top w:val="nil"/>
              <w:left w:val="nil"/>
              <w:bottom w:val="nil"/>
              <w:right w:val="single" w:sz="4" w:space="0" w:color="auto"/>
            </w:tcBorders>
            <w:vAlign w:val="center"/>
          </w:tcPr>
          <w:p w14:paraId="34C85B32" w14:textId="08E6978B" w:rsidR="009D6FE1" w:rsidRDefault="008B7611" w:rsidP="003B6748">
            <w:pPr>
              <w:jc w:val="center"/>
              <w:rPr>
                <w:sz w:val="20"/>
                <w:szCs w:val="20"/>
              </w:rPr>
            </w:pPr>
            <w:r>
              <w:rPr>
                <w:sz w:val="20"/>
                <w:szCs w:val="20"/>
              </w:rPr>
              <w:t>469,5</w:t>
            </w:r>
          </w:p>
        </w:tc>
      </w:tr>
      <w:tr w:rsidR="009D6FE1" w:rsidRPr="00233C6C" w14:paraId="07A1EB78" w14:textId="77777777" w:rsidTr="003B6748">
        <w:trPr>
          <w:trHeight w:val="181"/>
        </w:trPr>
        <w:tc>
          <w:tcPr>
            <w:tcW w:w="0" w:type="auto"/>
            <w:vMerge/>
            <w:shd w:val="clear" w:color="auto" w:fill="FFD966" w:themeFill="accent4" w:themeFillTint="99"/>
            <w:vAlign w:val="center"/>
          </w:tcPr>
          <w:p w14:paraId="43419E19" w14:textId="77777777" w:rsidR="009D6FE1" w:rsidRPr="00FA1C33" w:rsidRDefault="009D6FE1" w:rsidP="003B6748">
            <w:pPr>
              <w:jc w:val="center"/>
              <w:rPr>
                <w:b/>
                <w:bCs/>
                <w:sz w:val="20"/>
                <w:szCs w:val="20"/>
              </w:rPr>
            </w:pPr>
          </w:p>
        </w:tc>
        <w:tc>
          <w:tcPr>
            <w:tcW w:w="0" w:type="auto"/>
            <w:vMerge/>
            <w:vAlign w:val="center"/>
          </w:tcPr>
          <w:p w14:paraId="475AFDB9" w14:textId="77777777" w:rsidR="009D6FE1" w:rsidRDefault="009D6FE1" w:rsidP="003B6748">
            <w:pPr>
              <w:jc w:val="center"/>
              <w:rPr>
                <w:sz w:val="20"/>
                <w:szCs w:val="20"/>
                <w:lang w:val="it-IT"/>
              </w:rPr>
            </w:pPr>
          </w:p>
        </w:tc>
        <w:tc>
          <w:tcPr>
            <w:tcW w:w="0" w:type="auto"/>
            <w:tcBorders>
              <w:top w:val="nil"/>
              <w:bottom w:val="single" w:sz="4" w:space="0" w:color="auto"/>
            </w:tcBorders>
            <w:shd w:val="clear" w:color="auto" w:fill="F2F2F2" w:themeFill="background1" w:themeFillShade="F2"/>
            <w:vAlign w:val="center"/>
          </w:tcPr>
          <w:p w14:paraId="08C4777B" w14:textId="627AC07A" w:rsidR="009D6FE1" w:rsidRPr="00704970" w:rsidRDefault="009D6FE1" w:rsidP="003B6748">
            <w:pPr>
              <w:jc w:val="center"/>
              <w:rPr>
                <w:sz w:val="20"/>
                <w:szCs w:val="20"/>
                <w:lang w:val="it-IT"/>
              </w:rPr>
            </w:pPr>
            <w:r>
              <w:rPr>
                <w:sz w:val="20"/>
                <w:szCs w:val="20"/>
                <w:lang w:val="it-IT"/>
              </w:rPr>
              <w:t>X= EVI , Y=NDWI</w:t>
            </w:r>
          </w:p>
        </w:tc>
        <w:tc>
          <w:tcPr>
            <w:tcW w:w="0" w:type="auto"/>
            <w:tcBorders>
              <w:top w:val="nil"/>
              <w:bottom w:val="single" w:sz="4" w:space="0" w:color="auto"/>
            </w:tcBorders>
            <w:shd w:val="clear" w:color="auto" w:fill="F2F2F2" w:themeFill="background1" w:themeFillShade="F2"/>
            <w:vAlign w:val="center"/>
          </w:tcPr>
          <w:p w14:paraId="742851EB" w14:textId="15FE30A2" w:rsidR="009D6FE1" w:rsidRPr="005B6944" w:rsidRDefault="008B7611" w:rsidP="003B6748">
            <w:pPr>
              <w:jc w:val="center"/>
              <w:rPr>
                <w:sz w:val="20"/>
                <w:szCs w:val="20"/>
              </w:rPr>
            </w:pPr>
            <w:r>
              <w:rPr>
                <w:sz w:val="20"/>
                <w:szCs w:val="20"/>
              </w:rPr>
              <w:t>0,1833</w:t>
            </w:r>
          </w:p>
        </w:tc>
        <w:tc>
          <w:tcPr>
            <w:tcW w:w="0" w:type="auto"/>
            <w:tcBorders>
              <w:top w:val="nil"/>
              <w:left w:val="nil"/>
              <w:bottom w:val="single" w:sz="4" w:space="0" w:color="auto"/>
              <w:right w:val="single" w:sz="4" w:space="0" w:color="auto"/>
            </w:tcBorders>
            <w:shd w:val="clear" w:color="auto" w:fill="F2F2F2" w:themeFill="background1" w:themeFillShade="F2"/>
            <w:vAlign w:val="center"/>
          </w:tcPr>
          <w:p w14:paraId="49DB92F7" w14:textId="35832618" w:rsidR="009D6FE1" w:rsidRDefault="008B7611" w:rsidP="003B6748">
            <w:pPr>
              <w:jc w:val="center"/>
              <w:rPr>
                <w:sz w:val="20"/>
                <w:szCs w:val="20"/>
              </w:rPr>
            </w:pPr>
            <w:r>
              <w:rPr>
                <w:sz w:val="20"/>
                <w:szCs w:val="20"/>
              </w:rPr>
              <w:t>470,2</w:t>
            </w:r>
          </w:p>
        </w:tc>
      </w:tr>
      <w:tr w:rsidR="009D6FE1" w:rsidRPr="00E82640" w14:paraId="72908C3E" w14:textId="77777777" w:rsidTr="003B6748">
        <w:trPr>
          <w:trHeight w:val="181"/>
        </w:trPr>
        <w:tc>
          <w:tcPr>
            <w:tcW w:w="0" w:type="auto"/>
            <w:vMerge/>
            <w:shd w:val="clear" w:color="auto" w:fill="FFD966" w:themeFill="accent4" w:themeFillTint="99"/>
            <w:vAlign w:val="center"/>
          </w:tcPr>
          <w:p w14:paraId="5AE23F1E" w14:textId="77777777" w:rsidR="009D6FE1" w:rsidRPr="00FA1C33" w:rsidRDefault="009D6FE1" w:rsidP="003B6748">
            <w:pPr>
              <w:jc w:val="center"/>
              <w:rPr>
                <w:b/>
                <w:bCs/>
                <w:sz w:val="20"/>
                <w:szCs w:val="20"/>
              </w:rPr>
            </w:pPr>
          </w:p>
        </w:tc>
        <w:tc>
          <w:tcPr>
            <w:tcW w:w="0" w:type="auto"/>
            <w:vMerge w:val="restart"/>
            <w:vAlign w:val="center"/>
          </w:tcPr>
          <w:p w14:paraId="349C36B8" w14:textId="77777777" w:rsidR="009D6FE1" w:rsidRPr="00704970" w:rsidRDefault="009D6FE1" w:rsidP="003B6748">
            <w:pPr>
              <w:jc w:val="center"/>
              <w:rPr>
                <w:sz w:val="20"/>
                <w:szCs w:val="20"/>
                <w:lang w:val="it-IT"/>
              </w:rPr>
            </w:pPr>
            <w:r>
              <w:rPr>
                <w:sz w:val="20"/>
                <w:szCs w:val="20"/>
                <w:lang w:val="it-IT"/>
              </w:rPr>
              <w:t>Suelo desnudo</w:t>
            </w:r>
          </w:p>
        </w:tc>
        <w:tc>
          <w:tcPr>
            <w:tcW w:w="0" w:type="auto"/>
            <w:tcBorders>
              <w:bottom w:val="nil"/>
            </w:tcBorders>
            <w:vAlign w:val="center"/>
          </w:tcPr>
          <w:p w14:paraId="67EBFBFF" w14:textId="07D0CE31" w:rsidR="009D6FE1" w:rsidRPr="00704970" w:rsidRDefault="009D6FE1" w:rsidP="003B6748">
            <w:pPr>
              <w:jc w:val="center"/>
              <w:rPr>
                <w:sz w:val="20"/>
                <w:szCs w:val="20"/>
                <w:lang w:val="it-IT"/>
              </w:rPr>
            </w:pPr>
            <w:r>
              <w:rPr>
                <w:sz w:val="20"/>
                <w:szCs w:val="20"/>
                <w:lang w:val="it-IT"/>
              </w:rPr>
              <w:t>X= NDVI , Y=LSWI</w:t>
            </w:r>
          </w:p>
        </w:tc>
        <w:tc>
          <w:tcPr>
            <w:tcW w:w="0" w:type="auto"/>
            <w:tcBorders>
              <w:bottom w:val="nil"/>
            </w:tcBorders>
            <w:vAlign w:val="center"/>
          </w:tcPr>
          <w:p w14:paraId="632F4698" w14:textId="330FE178" w:rsidR="009D6FE1" w:rsidRPr="00E82640" w:rsidRDefault="008B7611" w:rsidP="003B6748">
            <w:pPr>
              <w:jc w:val="center"/>
              <w:rPr>
                <w:sz w:val="20"/>
                <w:szCs w:val="20"/>
                <w:lang w:val="it-IT"/>
              </w:rPr>
            </w:pPr>
            <w:r>
              <w:rPr>
                <w:sz w:val="20"/>
                <w:szCs w:val="20"/>
                <w:lang w:val="it-IT"/>
              </w:rPr>
              <w:t>0,3858</w:t>
            </w:r>
          </w:p>
        </w:tc>
        <w:tc>
          <w:tcPr>
            <w:tcW w:w="0" w:type="auto"/>
            <w:tcBorders>
              <w:left w:val="nil"/>
              <w:bottom w:val="nil"/>
              <w:right w:val="single" w:sz="4" w:space="0" w:color="auto"/>
            </w:tcBorders>
            <w:vAlign w:val="center"/>
          </w:tcPr>
          <w:p w14:paraId="41F1C147" w14:textId="2CB7740E" w:rsidR="009D6FE1" w:rsidRPr="00E82640" w:rsidRDefault="008B7611" w:rsidP="003B6748">
            <w:pPr>
              <w:jc w:val="center"/>
              <w:rPr>
                <w:sz w:val="20"/>
                <w:szCs w:val="20"/>
                <w:lang w:val="it-IT"/>
              </w:rPr>
            </w:pPr>
            <w:r>
              <w:rPr>
                <w:sz w:val="20"/>
                <w:szCs w:val="20"/>
                <w:lang w:val="it-IT"/>
              </w:rPr>
              <w:t>220,9</w:t>
            </w:r>
          </w:p>
        </w:tc>
      </w:tr>
      <w:tr w:rsidR="009D6FE1" w:rsidRPr="00E82640" w14:paraId="7B7C3C74" w14:textId="77777777" w:rsidTr="003B6748">
        <w:trPr>
          <w:trHeight w:val="181"/>
        </w:trPr>
        <w:tc>
          <w:tcPr>
            <w:tcW w:w="0" w:type="auto"/>
            <w:vMerge/>
            <w:shd w:val="clear" w:color="auto" w:fill="FFD966" w:themeFill="accent4" w:themeFillTint="99"/>
            <w:vAlign w:val="center"/>
          </w:tcPr>
          <w:p w14:paraId="0FD8D50C" w14:textId="77777777" w:rsidR="009D6FE1" w:rsidRPr="00FA1C33" w:rsidRDefault="009D6FE1" w:rsidP="003B6748">
            <w:pPr>
              <w:jc w:val="center"/>
              <w:rPr>
                <w:b/>
                <w:bCs/>
                <w:sz w:val="20"/>
                <w:szCs w:val="20"/>
              </w:rPr>
            </w:pPr>
          </w:p>
        </w:tc>
        <w:tc>
          <w:tcPr>
            <w:tcW w:w="0" w:type="auto"/>
            <w:vMerge/>
            <w:vAlign w:val="center"/>
          </w:tcPr>
          <w:p w14:paraId="0C71E03D" w14:textId="77777777" w:rsidR="009D6FE1" w:rsidRDefault="009D6FE1" w:rsidP="003B6748">
            <w:pPr>
              <w:jc w:val="center"/>
              <w:rPr>
                <w:sz w:val="20"/>
                <w:szCs w:val="20"/>
                <w:lang w:val="it-IT"/>
              </w:rPr>
            </w:pPr>
          </w:p>
        </w:tc>
        <w:tc>
          <w:tcPr>
            <w:tcW w:w="0" w:type="auto"/>
            <w:tcBorders>
              <w:top w:val="nil"/>
              <w:bottom w:val="nil"/>
            </w:tcBorders>
            <w:shd w:val="clear" w:color="auto" w:fill="F2F2F2" w:themeFill="background1" w:themeFillShade="F2"/>
            <w:vAlign w:val="center"/>
          </w:tcPr>
          <w:p w14:paraId="07B44474" w14:textId="7082D37D" w:rsidR="009D6FE1" w:rsidRPr="00704970" w:rsidRDefault="009D6FE1" w:rsidP="003B6748">
            <w:pPr>
              <w:jc w:val="center"/>
              <w:rPr>
                <w:sz w:val="20"/>
                <w:szCs w:val="20"/>
                <w:lang w:val="it-IT"/>
              </w:rPr>
            </w:pPr>
            <w:r>
              <w:rPr>
                <w:sz w:val="20"/>
                <w:szCs w:val="20"/>
                <w:lang w:val="it-IT"/>
              </w:rPr>
              <w:t>X= NDVI , Y=NDWI</w:t>
            </w:r>
          </w:p>
        </w:tc>
        <w:tc>
          <w:tcPr>
            <w:tcW w:w="0" w:type="auto"/>
            <w:tcBorders>
              <w:top w:val="nil"/>
              <w:bottom w:val="nil"/>
            </w:tcBorders>
            <w:shd w:val="clear" w:color="auto" w:fill="F2F2F2" w:themeFill="background1" w:themeFillShade="F2"/>
            <w:vAlign w:val="center"/>
          </w:tcPr>
          <w:p w14:paraId="29B2C3C6" w14:textId="40CAED2D" w:rsidR="009D6FE1" w:rsidRDefault="008B7611" w:rsidP="003B6748">
            <w:pPr>
              <w:jc w:val="center"/>
              <w:rPr>
                <w:sz w:val="20"/>
                <w:szCs w:val="20"/>
                <w:lang w:val="it-IT"/>
              </w:rPr>
            </w:pPr>
            <w:r>
              <w:rPr>
                <w:sz w:val="20"/>
                <w:szCs w:val="20"/>
                <w:lang w:val="it-IT"/>
              </w:rPr>
              <w:t>0,4323</w:t>
            </w:r>
          </w:p>
        </w:tc>
        <w:tc>
          <w:tcPr>
            <w:tcW w:w="0" w:type="auto"/>
            <w:tcBorders>
              <w:top w:val="nil"/>
              <w:left w:val="nil"/>
              <w:bottom w:val="nil"/>
              <w:right w:val="single" w:sz="4" w:space="0" w:color="auto"/>
            </w:tcBorders>
            <w:shd w:val="clear" w:color="auto" w:fill="F2F2F2" w:themeFill="background1" w:themeFillShade="F2"/>
            <w:vAlign w:val="center"/>
          </w:tcPr>
          <w:p w14:paraId="4A0D4E28" w14:textId="52AF6C9C" w:rsidR="009D6FE1" w:rsidRDefault="008B7611" w:rsidP="003B6748">
            <w:pPr>
              <w:jc w:val="center"/>
              <w:rPr>
                <w:sz w:val="20"/>
                <w:szCs w:val="20"/>
                <w:lang w:val="it-IT"/>
              </w:rPr>
            </w:pPr>
            <w:r>
              <w:rPr>
                <w:sz w:val="20"/>
                <w:szCs w:val="20"/>
                <w:lang w:val="it-IT"/>
              </w:rPr>
              <w:t>219,0</w:t>
            </w:r>
          </w:p>
        </w:tc>
      </w:tr>
      <w:tr w:rsidR="009D6FE1" w:rsidRPr="00E82640" w14:paraId="5C7A8B4C" w14:textId="77777777" w:rsidTr="003B6748">
        <w:trPr>
          <w:trHeight w:val="181"/>
        </w:trPr>
        <w:tc>
          <w:tcPr>
            <w:tcW w:w="0" w:type="auto"/>
            <w:vMerge/>
            <w:shd w:val="clear" w:color="auto" w:fill="FFD966" w:themeFill="accent4" w:themeFillTint="99"/>
            <w:vAlign w:val="center"/>
          </w:tcPr>
          <w:p w14:paraId="68282BDE" w14:textId="77777777" w:rsidR="009D6FE1" w:rsidRPr="00FA1C33" w:rsidRDefault="009D6FE1" w:rsidP="003B6748">
            <w:pPr>
              <w:jc w:val="center"/>
              <w:rPr>
                <w:b/>
                <w:bCs/>
                <w:sz w:val="20"/>
                <w:szCs w:val="20"/>
              </w:rPr>
            </w:pPr>
          </w:p>
        </w:tc>
        <w:tc>
          <w:tcPr>
            <w:tcW w:w="0" w:type="auto"/>
            <w:vMerge/>
            <w:vAlign w:val="center"/>
          </w:tcPr>
          <w:p w14:paraId="6827DC0E" w14:textId="77777777" w:rsidR="009D6FE1" w:rsidRDefault="009D6FE1" w:rsidP="003B6748">
            <w:pPr>
              <w:jc w:val="center"/>
              <w:rPr>
                <w:sz w:val="20"/>
                <w:szCs w:val="20"/>
                <w:lang w:val="it-IT"/>
              </w:rPr>
            </w:pPr>
          </w:p>
        </w:tc>
        <w:tc>
          <w:tcPr>
            <w:tcW w:w="0" w:type="auto"/>
            <w:tcBorders>
              <w:top w:val="nil"/>
              <w:bottom w:val="nil"/>
            </w:tcBorders>
            <w:vAlign w:val="center"/>
          </w:tcPr>
          <w:p w14:paraId="5C320151" w14:textId="65F84A42" w:rsidR="009D6FE1" w:rsidRPr="00704970" w:rsidRDefault="009D6FE1" w:rsidP="003B6748">
            <w:pPr>
              <w:jc w:val="center"/>
              <w:rPr>
                <w:sz w:val="20"/>
                <w:szCs w:val="20"/>
                <w:lang w:val="it-IT"/>
              </w:rPr>
            </w:pPr>
            <w:r>
              <w:rPr>
                <w:sz w:val="20"/>
                <w:szCs w:val="20"/>
                <w:lang w:val="it-IT"/>
              </w:rPr>
              <w:t>X= EVI , Y=LSWI</w:t>
            </w:r>
          </w:p>
        </w:tc>
        <w:tc>
          <w:tcPr>
            <w:tcW w:w="0" w:type="auto"/>
            <w:tcBorders>
              <w:top w:val="nil"/>
              <w:bottom w:val="nil"/>
            </w:tcBorders>
            <w:vAlign w:val="center"/>
          </w:tcPr>
          <w:p w14:paraId="0569606A" w14:textId="042C4AA3" w:rsidR="009D6FE1" w:rsidRDefault="008B7611" w:rsidP="003B6748">
            <w:pPr>
              <w:jc w:val="center"/>
              <w:rPr>
                <w:sz w:val="20"/>
                <w:szCs w:val="20"/>
                <w:lang w:val="it-IT"/>
              </w:rPr>
            </w:pPr>
            <w:r>
              <w:rPr>
                <w:sz w:val="20"/>
                <w:szCs w:val="20"/>
                <w:lang w:val="it-IT"/>
              </w:rPr>
              <w:t>0,3858</w:t>
            </w:r>
          </w:p>
        </w:tc>
        <w:tc>
          <w:tcPr>
            <w:tcW w:w="0" w:type="auto"/>
            <w:tcBorders>
              <w:top w:val="nil"/>
              <w:left w:val="nil"/>
              <w:bottom w:val="nil"/>
              <w:right w:val="single" w:sz="4" w:space="0" w:color="auto"/>
            </w:tcBorders>
            <w:vAlign w:val="center"/>
          </w:tcPr>
          <w:p w14:paraId="36A469C5" w14:textId="66A21171" w:rsidR="009D6FE1" w:rsidRDefault="008B7611" w:rsidP="003B6748">
            <w:pPr>
              <w:jc w:val="center"/>
              <w:rPr>
                <w:sz w:val="20"/>
                <w:szCs w:val="20"/>
                <w:lang w:val="it-IT"/>
              </w:rPr>
            </w:pPr>
            <w:r>
              <w:rPr>
                <w:sz w:val="20"/>
                <w:szCs w:val="20"/>
                <w:lang w:val="it-IT"/>
              </w:rPr>
              <w:t>220,9</w:t>
            </w:r>
          </w:p>
        </w:tc>
      </w:tr>
      <w:tr w:rsidR="008B7611" w:rsidRPr="00E82640" w14:paraId="643E0100" w14:textId="77777777" w:rsidTr="003B6748">
        <w:trPr>
          <w:trHeight w:val="181"/>
        </w:trPr>
        <w:tc>
          <w:tcPr>
            <w:tcW w:w="0" w:type="auto"/>
            <w:vMerge/>
            <w:shd w:val="clear" w:color="auto" w:fill="FFD966" w:themeFill="accent4" w:themeFillTint="99"/>
            <w:vAlign w:val="center"/>
          </w:tcPr>
          <w:p w14:paraId="5B75E990" w14:textId="77777777" w:rsidR="008B7611" w:rsidRPr="00FA1C33" w:rsidRDefault="008B7611" w:rsidP="003B6748">
            <w:pPr>
              <w:jc w:val="center"/>
              <w:rPr>
                <w:b/>
                <w:bCs/>
                <w:sz w:val="20"/>
                <w:szCs w:val="20"/>
              </w:rPr>
            </w:pPr>
          </w:p>
        </w:tc>
        <w:tc>
          <w:tcPr>
            <w:tcW w:w="0" w:type="auto"/>
            <w:vMerge/>
            <w:vAlign w:val="center"/>
          </w:tcPr>
          <w:p w14:paraId="558E2655" w14:textId="77777777" w:rsidR="008B7611" w:rsidRDefault="008B7611" w:rsidP="003B6748">
            <w:pPr>
              <w:jc w:val="center"/>
              <w:rPr>
                <w:sz w:val="20"/>
                <w:szCs w:val="20"/>
                <w:lang w:val="it-IT"/>
              </w:rPr>
            </w:pPr>
          </w:p>
        </w:tc>
        <w:tc>
          <w:tcPr>
            <w:tcW w:w="0" w:type="auto"/>
            <w:tcBorders>
              <w:top w:val="nil"/>
              <w:bottom w:val="single" w:sz="4" w:space="0" w:color="auto"/>
            </w:tcBorders>
            <w:shd w:val="clear" w:color="auto" w:fill="F2F2F2" w:themeFill="background1" w:themeFillShade="F2"/>
            <w:vAlign w:val="center"/>
          </w:tcPr>
          <w:p w14:paraId="49616FBB" w14:textId="0145BCE4" w:rsidR="008B7611" w:rsidRPr="008B7611" w:rsidRDefault="008B7611" w:rsidP="003B6748">
            <w:pPr>
              <w:jc w:val="center"/>
              <w:rPr>
                <w:b/>
                <w:bCs/>
                <w:sz w:val="20"/>
                <w:szCs w:val="20"/>
                <w:lang w:val="it-IT"/>
              </w:rPr>
            </w:pPr>
            <w:r w:rsidRPr="008B7611">
              <w:rPr>
                <w:b/>
                <w:bCs/>
                <w:sz w:val="20"/>
                <w:szCs w:val="20"/>
                <w:lang w:val="it-IT"/>
              </w:rPr>
              <w:t>X= EVI , Y=NDWI</w:t>
            </w:r>
          </w:p>
        </w:tc>
        <w:tc>
          <w:tcPr>
            <w:tcW w:w="0" w:type="auto"/>
            <w:tcBorders>
              <w:top w:val="nil"/>
              <w:bottom w:val="single" w:sz="4" w:space="0" w:color="auto"/>
            </w:tcBorders>
            <w:shd w:val="clear" w:color="auto" w:fill="F2F2F2" w:themeFill="background1" w:themeFillShade="F2"/>
            <w:vAlign w:val="center"/>
          </w:tcPr>
          <w:p w14:paraId="3A084581" w14:textId="73A9FC8E" w:rsidR="008B7611" w:rsidRPr="008B7611" w:rsidRDefault="008B7611" w:rsidP="003B6748">
            <w:pPr>
              <w:jc w:val="center"/>
              <w:rPr>
                <w:b/>
                <w:bCs/>
                <w:sz w:val="20"/>
                <w:szCs w:val="20"/>
                <w:lang w:val="it-IT"/>
              </w:rPr>
            </w:pPr>
            <w:r w:rsidRPr="008B7611">
              <w:rPr>
                <w:b/>
                <w:bCs/>
                <w:sz w:val="20"/>
                <w:szCs w:val="20"/>
                <w:lang w:val="it-IT"/>
              </w:rPr>
              <w:t>0,4365</w:t>
            </w:r>
          </w:p>
        </w:tc>
        <w:tc>
          <w:tcPr>
            <w:tcW w:w="0" w:type="auto"/>
            <w:tcBorders>
              <w:top w:val="nil"/>
              <w:left w:val="nil"/>
              <w:bottom w:val="single" w:sz="4" w:space="0" w:color="auto"/>
              <w:right w:val="single" w:sz="4" w:space="0" w:color="auto"/>
            </w:tcBorders>
            <w:shd w:val="clear" w:color="auto" w:fill="F2F2F2" w:themeFill="background1" w:themeFillShade="F2"/>
            <w:vAlign w:val="center"/>
          </w:tcPr>
          <w:p w14:paraId="6A5F4745" w14:textId="545A33FA" w:rsidR="008B7611" w:rsidRPr="008B7611" w:rsidRDefault="008B7611" w:rsidP="003B6748">
            <w:pPr>
              <w:jc w:val="center"/>
              <w:rPr>
                <w:b/>
                <w:bCs/>
                <w:sz w:val="20"/>
                <w:szCs w:val="20"/>
                <w:lang w:val="it-IT"/>
              </w:rPr>
            </w:pPr>
            <w:r w:rsidRPr="008B7611">
              <w:rPr>
                <w:b/>
                <w:bCs/>
                <w:sz w:val="20"/>
                <w:szCs w:val="20"/>
                <w:lang w:val="it-IT"/>
              </w:rPr>
              <w:t>218,4</w:t>
            </w:r>
          </w:p>
        </w:tc>
      </w:tr>
      <w:tr w:rsidR="008B7611" w:rsidRPr="00233C6C" w14:paraId="678FAF45" w14:textId="77777777" w:rsidTr="003B6748">
        <w:trPr>
          <w:trHeight w:val="20"/>
        </w:trPr>
        <w:tc>
          <w:tcPr>
            <w:tcW w:w="0" w:type="auto"/>
            <w:vMerge w:val="restart"/>
            <w:shd w:val="clear" w:color="auto" w:fill="9CC2E5" w:themeFill="accent5" w:themeFillTint="99"/>
            <w:vAlign w:val="center"/>
          </w:tcPr>
          <w:p w14:paraId="2E61235B" w14:textId="56778D36" w:rsidR="008B7611" w:rsidRPr="00233C6C" w:rsidRDefault="003B6748" w:rsidP="003B6748">
            <w:pPr>
              <w:jc w:val="center"/>
              <w:rPr>
                <w:b/>
                <w:bCs/>
                <w:sz w:val="20"/>
                <w:szCs w:val="20"/>
              </w:rPr>
            </w:pPr>
            <w:r>
              <w:rPr>
                <w:b/>
                <w:bCs/>
                <w:sz w:val="20"/>
                <w:szCs w:val="20"/>
              </w:rPr>
              <w:t>Encinar</w:t>
            </w:r>
          </w:p>
        </w:tc>
        <w:tc>
          <w:tcPr>
            <w:tcW w:w="0" w:type="auto"/>
            <w:vMerge w:val="restart"/>
            <w:vAlign w:val="center"/>
          </w:tcPr>
          <w:p w14:paraId="5F962536" w14:textId="77777777" w:rsidR="008B7611" w:rsidRPr="00A14A1E" w:rsidRDefault="008B7611" w:rsidP="003B6748">
            <w:pPr>
              <w:jc w:val="center"/>
              <w:rPr>
                <w:sz w:val="20"/>
                <w:szCs w:val="20"/>
              </w:rPr>
            </w:pPr>
            <w:r>
              <w:rPr>
                <w:sz w:val="20"/>
                <w:szCs w:val="20"/>
              </w:rPr>
              <w:t>Bajo copa</w:t>
            </w:r>
          </w:p>
        </w:tc>
        <w:tc>
          <w:tcPr>
            <w:tcW w:w="0" w:type="auto"/>
            <w:tcBorders>
              <w:bottom w:val="nil"/>
            </w:tcBorders>
            <w:vAlign w:val="center"/>
          </w:tcPr>
          <w:p w14:paraId="1E1E6994" w14:textId="576073A7" w:rsidR="008B7611" w:rsidRPr="008B7611" w:rsidRDefault="008B7611" w:rsidP="003B6748">
            <w:pPr>
              <w:jc w:val="center"/>
              <w:rPr>
                <w:b/>
                <w:bCs/>
                <w:sz w:val="20"/>
                <w:szCs w:val="20"/>
                <w:lang w:val="it-IT"/>
              </w:rPr>
            </w:pPr>
            <w:r w:rsidRPr="008B7611">
              <w:rPr>
                <w:b/>
                <w:bCs/>
                <w:sz w:val="20"/>
                <w:szCs w:val="20"/>
                <w:lang w:val="it-IT"/>
              </w:rPr>
              <w:t>X= NDVI , Y=LSWI</w:t>
            </w:r>
          </w:p>
        </w:tc>
        <w:tc>
          <w:tcPr>
            <w:tcW w:w="0" w:type="auto"/>
            <w:tcBorders>
              <w:bottom w:val="nil"/>
            </w:tcBorders>
            <w:vAlign w:val="center"/>
          </w:tcPr>
          <w:p w14:paraId="0FC507E5" w14:textId="73467FBA" w:rsidR="008B7611" w:rsidRPr="008B7611" w:rsidRDefault="008B7611" w:rsidP="003B6748">
            <w:pPr>
              <w:jc w:val="center"/>
              <w:rPr>
                <w:b/>
                <w:bCs/>
                <w:sz w:val="20"/>
                <w:szCs w:val="20"/>
              </w:rPr>
            </w:pPr>
            <w:r w:rsidRPr="008B7611">
              <w:rPr>
                <w:b/>
                <w:bCs/>
                <w:sz w:val="20"/>
                <w:szCs w:val="20"/>
              </w:rPr>
              <w:t>0,3165</w:t>
            </w:r>
          </w:p>
        </w:tc>
        <w:tc>
          <w:tcPr>
            <w:tcW w:w="0" w:type="auto"/>
            <w:tcBorders>
              <w:left w:val="nil"/>
              <w:bottom w:val="nil"/>
              <w:right w:val="single" w:sz="4" w:space="0" w:color="auto"/>
            </w:tcBorders>
            <w:shd w:val="clear" w:color="auto" w:fill="FFFFFF" w:themeFill="background1"/>
            <w:vAlign w:val="center"/>
          </w:tcPr>
          <w:p w14:paraId="05715327" w14:textId="4570280C" w:rsidR="008B7611" w:rsidRPr="008B7611" w:rsidRDefault="008B7611" w:rsidP="003B6748">
            <w:pPr>
              <w:jc w:val="center"/>
              <w:rPr>
                <w:b/>
                <w:bCs/>
                <w:sz w:val="20"/>
                <w:szCs w:val="20"/>
              </w:rPr>
            </w:pPr>
            <w:r w:rsidRPr="008B7611">
              <w:rPr>
                <w:b/>
                <w:bCs/>
                <w:sz w:val="20"/>
                <w:szCs w:val="20"/>
              </w:rPr>
              <w:t>164,6</w:t>
            </w:r>
          </w:p>
        </w:tc>
      </w:tr>
      <w:tr w:rsidR="008B7611" w:rsidRPr="00233C6C" w14:paraId="46A54DE6" w14:textId="77777777" w:rsidTr="003B6748">
        <w:trPr>
          <w:trHeight w:val="20"/>
        </w:trPr>
        <w:tc>
          <w:tcPr>
            <w:tcW w:w="0" w:type="auto"/>
            <w:vMerge/>
            <w:shd w:val="clear" w:color="auto" w:fill="9CC2E5" w:themeFill="accent5" w:themeFillTint="99"/>
            <w:vAlign w:val="center"/>
          </w:tcPr>
          <w:p w14:paraId="5C0090C4" w14:textId="77777777" w:rsidR="008B7611" w:rsidRPr="00233C6C" w:rsidRDefault="008B7611" w:rsidP="003B6748">
            <w:pPr>
              <w:jc w:val="center"/>
              <w:rPr>
                <w:b/>
                <w:bCs/>
                <w:sz w:val="20"/>
                <w:szCs w:val="20"/>
              </w:rPr>
            </w:pPr>
          </w:p>
        </w:tc>
        <w:tc>
          <w:tcPr>
            <w:tcW w:w="0" w:type="auto"/>
            <w:vMerge/>
            <w:vAlign w:val="center"/>
          </w:tcPr>
          <w:p w14:paraId="1CBEA584" w14:textId="77777777" w:rsidR="008B7611" w:rsidRDefault="008B7611" w:rsidP="003B6748">
            <w:pPr>
              <w:jc w:val="center"/>
              <w:rPr>
                <w:sz w:val="20"/>
                <w:szCs w:val="20"/>
              </w:rPr>
            </w:pPr>
          </w:p>
        </w:tc>
        <w:tc>
          <w:tcPr>
            <w:tcW w:w="0" w:type="auto"/>
            <w:tcBorders>
              <w:top w:val="nil"/>
              <w:bottom w:val="nil"/>
            </w:tcBorders>
            <w:shd w:val="clear" w:color="auto" w:fill="F2F2F2" w:themeFill="background1" w:themeFillShade="F2"/>
            <w:vAlign w:val="center"/>
          </w:tcPr>
          <w:p w14:paraId="58E08B86" w14:textId="2A41BEBD" w:rsidR="008B7611" w:rsidRPr="008B7611" w:rsidRDefault="008B7611" w:rsidP="003B6748">
            <w:pPr>
              <w:jc w:val="center"/>
              <w:rPr>
                <w:b/>
                <w:bCs/>
                <w:sz w:val="20"/>
                <w:szCs w:val="20"/>
                <w:lang w:val="it-IT"/>
              </w:rPr>
            </w:pPr>
            <w:r w:rsidRPr="008B7611">
              <w:rPr>
                <w:b/>
                <w:bCs/>
                <w:sz w:val="20"/>
                <w:szCs w:val="20"/>
                <w:lang w:val="it-IT"/>
              </w:rPr>
              <w:t>X= NDVI , Y=NDWI</w:t>
            </w:r>
          </w:p>
        </w:tc>
        <w:tc>
          <w:tcPr>
            <w:tcW w:w="0" w:type="auto"/>
            <w:tcBorders>
              <w:top w:val="nil"/>
              <w:bottom w:val="nil"/>
            </w:tcBorders>
            <w:shd w:val="clear" w:color="auto" w:fill="F2F2F2" w:themeFill="background1" w:themeFillShade="F2"/>
            <w:vAlign w:val="center"/>
          </w:tcPr>
          <w:p w14:paraId="395573F7" w14:textId="74B51F88" w:rsidR="008B7611" w:rsidRPr="008B7611" w:rsidRDefault="008B7611" w:rsidP="003B6748">
            <w:pPr>
              <w:jc w:val="center"/>
              <w:rPr>
                <w:b/>
                <w:bCs/>
                <w:sz w:val="20"/>
                <w:szCs w:val="20"/>
              </w:rPr>
            </w:pPr>
            <w:r w:rsidRPr="008B7611">
              <w:rPr>
                <w:b/>
                <w:bCs/>
                <w:sz w:val="20"/>
                <w:szCs w:val="20"/>
              </w:rPr>
              <w:t>0,3165</w:t>
            </w:r>
          </w:p>
        </w:tc>
        <w:tc>
          <w:tcPr>
            <w:tcW w:w="0" w:type="auto"/>
            <w:tcBorders>
              <w:top w:val="nil"/>
              <w:left w:val="nil"/>
              <w:bottom w:val="nil"/>
              <w:right w:val="single" w:sz="4" w:space="0" w:color="auto"/>
            </w:tcBorders>
            <w:shd w:val="clear" w:color="auto" w:fill="F2F2F2" w:themeFill="background1" w:themeFillShade="F2"/>
            <w:vAlign w:val="center"/>
          </w:tcPr>
          <w:p w14:paraId="1E4E8DDE" w14:textId="23AEEA32" w:rsidR="008B7611" w:rsidRPr="008B7611" w:rsidRDefault="008B7611" w:rsidP="003B6748">
            <w:pPr>
              <w:jc w:val="center"/>
              <w:rPr>
                <w:b/>
                <w:bCs/>
                <w:sz w:val="20"/>
                <w:szCs w:val="20"/>
              </w:rPr>
            </w:pPr>
            <w:r w:rsidRPr="008B7611">
              <w:rPr>
                <w:b/>
                <w:bCs/>
                <w:sz w:val="20"/>
                <w:szCs w:val="20"/>
              </w:rPr>
              <w:t>164,6</w:t>
            </w:r>
          </w:p>
        </w:tc>
      </w:tr>
      <w:tr w:rsidR="008B7611" w:rsidRPr="00233C6C" w14:paraId="598846CE" w14:textId="77777777" w:rsidTr="003B6748">
        <w:trPr>
          <w:trHeight w:val="20"/>
        </w:trPr>
        <w:tc>
          <w:tcPr>
            <w:tcW w:w="0" w:type="auto"/>
            <w:vMerge/>
            <w:shd w:val="clear" w:color="auto" w:fill="9CC2E5" w:themeFill="accent5" w:themeFillTint="99"/>
            <w:vAlign w:val="center"/>
          </w:tcPr>
          <w:p w14:paraId="6E9F0FAE" w14:textId="77777777" w:rsidR="008B7611" w:rsidRPr="00233C6C" w:rsidRDefault="008B7611" w:rsidP="003B6748">
            <w:pPr>
              <w:jc w:val="center"/>
              <w:rPr>
                <w:b/>
                <w:bCs/>
                <w:sz w:val="20"/>
                <w:szCs w:val="20"/>
              </w:rPr>
            </w:pPr>
          </w:p>
        </w:tc>
        <w:tc>
          <w:tcPr>
            <w:tcW w:w="0" w:type="auto"/>
            <w:vMerge/>
            <w:vAlign w:val="center"/>
          </w:tcPr>
          <w:p w14:paraId="67297780" w14:textId="77777777" w:rsidR="008B7611" w:rsidRDefault="008B7611" w:rsidP="003B6748">
            <w:pPr>
              <w:jc w:val="center"/>
              <w:rPr>
                <w:sz w:val="20"/>
                <w:szCs w:val="20"/>
              </w:rPr>
            </w:pPr>
          </w:p>
        </w:tc>
        <w:tc>
          <w:tcPr>
            <w:tcW w:w="0" w:type="auto"/>
            <w:tcBorders>
              <w:top w:val="nil"/>
              <w:bottom w:val="nil"/>
            </w:tcBorders>
            <w:vAlign w:val="center"/>
          </w:tcPr>
          <w:p w14:paraId="3CDA5BEB" w14:textId="373F0FCF" w:rsidR="008B7611" w:rsidRPr="00FF1D76" w:rsidRDefault="008B7611" w:rsidP="003B6748">
            <w:pPr>
              <w:jc w:val="center"/>
              <w:rPr>
                <w:sz w:val="20"/>
                <w:szCs w:val="20"/>
                <w:lang w:val="it-IT"/>
              </w:rPr>
            </w:pPr>
            <w:r>
              <w:rPr>
                <w:sz w:val="20"/>
                <w:szCs w:val="20"/>
                <w:lang w:val="it-IT"/>
              </w:rPr>
              <w:t>X= EVI , Y=LSWI</w:t>
            </w:r>
          </w:p>
        </w:tc>
        <w:tc>
          <w:tcPr>
            <w:tcW w:w="0" w:type="auto"/>
            <w:tcBorders>
              <w:top w:val="nil"/>
              <w:bottom w:val="nil"/>
            </w:tcBorders>
            <w:vAlign w:val="center"/>
          </w:tcPr>
          <w:p w14:paraId="200507DC" w14:textId="4782BF1C" w:rsidR="008B7611" w:rsidRDefault="008B7611" w:rsidP="003B6748">
            <w:pPr>
              <w:jc w:val="center"/>
              <w:rPr>
                <w:sz w:val="20"/>
                <w:szCs w:val="20"/>
              </w:rPr>
            </w:pPr>
            <w:r>
              <w:rPr>
                <w:sz w:val="20"/>
                <w:szCs w:val="20"/>
              </w:rPr>
              <w:t>0,3067</w:t>
            </w:r>
          </w:p>
        </w:tc>
        <w:tc>
          <w:tcPr>
            <w:tcW w:w="0" w:type="auto"/>
            <w:tcBorders>
              <w:top w:val="nil"/>
              <w:left w:val="nil"/>
              <w:bottom w:val="nil"/>
              <w:right w:val="single" w:sz="4" w:space="0" w:color="auto"/>
            </w:tcBorders>
            <w:shd w:val="clear" w:color="auto" w:fill="FFFFFF" w:themeFill="background1"/>
            <w:vAlign w:val="center"/>
          </w:tcPr>
          <w:p w14:paraId="7C0B5351" w14:textId="14B76DF1" w:rsidR="008B7611" w:rsidRDefault="008B7611" w:rsidP="003B6748">
            <w:pPr>
              <w:jc w:val="center"/>
              <w:rPr>
                <w:sz w:val="20"/>
                <w:szCs w:val="20"/>
              </w:rPr>
            </w:pPr>
            <w:r>
              <w:rPr>
                <w:sz w:val="20"/>
                <w:szCs w:val="20"/>
              </w:rPr>
              <w:t>165,4</w:t>
            </w:r>
          </w:p>
        </w:tc>
      </w:tr>
      <w:tr w:rsidR="008B7611" w:rsidRPr="00233C6C" w14:paraId="5B41CF58" w14:textId="77777777" w:rsidTr="003B6748">
        <w:trPr>
          <w:trHeight w:val="20"/>
        </w:trPr>
        <w:tc>
          <w:tcPr>
            <w:tcW w:w="0" w:type="auto"/>
            <w:vMerge/>
            <w:shd w:val="clear" w:color="auto" w:fill="9CC2E5" w:themeFill="accent5" w:themeFillTint="99"/>
            <w:vAlign w:val="center"/>
          </w:tcPr>
          <w:p w14:paraId="3347DA2B" w14:textId="77777777" w:rsidR="008B7611" w:rsidRPr="00233C6C" w:rsidRDefault="008B7611" w:rsidP="003B6748">
            <w:pPr>
              <w:jc w:val="center"/>
              <w:rPr>
                <w:b/>
                <w:bCs/>
                <w:sz w:val="20"/>
                <w:szCs w:val="20"/>
              </w:rPr>
            </w:pPr>
          </w:p>
        </w:tc>
        <w:tc>
          <w:tcPr>
            <w:tcW w:w="0" w:type="auto"/>
            <w:vMerge/>
            <w:vAlign w:val="center"/>
          </w:tcPr>
          <w:p w14:paraId="66896867" w14:textId="77777777" w:rsidR="008B7611" w:rsidRDefault="008B7611" w:rsidP="003B6748">
            <w:pPr>
              <w:jc w:val="center"/>
              <w:rPr>
                <w:sz w:val="20"/>
                <w:szCs w:val="20"/>
              </w:rPr>
            </w:pPr>
          </w:p>
        </w:tc>
        <w:tc>
          <w:tcPr>
            <w:tcW w:w="0" w:type="auto"/>
            <w:tcBorders>
              <w:top w:val="nil"/>
              <w:bottom w:val="single" w:sz="4" w:space="0" w:color="auto"/>
            </w:tcBorders>
            <w:shd w:val="clear" w:color="auto" w:fill="F2F2F2" w:themeFill="background1" w:themeFillShade="F2"/>
            <w:vAlign w:val="center"/>
          </w:tcPr>
          <w:p w14:paraId="40772DE1" w14:textId="094E460E" w:rsidR="008B7611" w:rsidRPr="00FF1D76" w:rsidRDefault="008B7611" w:rsidP="003B6748">
            <w:pPr>
              <w:jc w:val="center"/>
              <w:rPr>
                <w:sz w:val="20"/>
                <w:szCs w:val="20"/>
                <w:lang w:val="it-IT"/>
              </w:rPr>
            </w:pPr>
            <w:r>
              <w:rPr>
                <w:sz w:val="20"/>
                <w:szCs w:val="20"/>
                <w:lang w:val="it-IT"/>
              </w:rPr>
              <w:t>X= EVI , Y=NDWI</w:t>
            </w:r>
          </w:p>
        </w:tc>
        <w:tc>
          <w:tcPr>
            <w:tcW w:w="0" w:type="auto"/>
            <w:tcBorders>
              <w:top w:val="nil"/>
              <w:bottom w:val="single" w:sz="4" w:space="0" w:color="auto"/>
            </w:tcBorders>
            <w:shd w:val="clear" w:color="auto" w:fill="F2F2F2" w:themeFill="background1" w:themeFillShade="F2"/>
            <w:vAlign w:val="center"/>
          </w:tcPr>
          <w:p w14:paraId="3727F13F" w14:textId="2DBA4557" w:rsidR="008B7611" w:rsidRDefault="008B7611" w:rsidP="003B6748">
            <w:pPr>
              <w:jc w:val="center"/>
              <w:rPr>
                <w:sz w:val="20"/>
                <w:szCs w:val="20"/>
              </w:rPr>
            </w:pPr>
            <w:r>
              <w:rPr>
                <w:sz w:val="20"/>
                <w:szCs w:val="20"/>
              </w:rPr>
              <w:t>0,3067</w:t>
            </w:r>
          </w:p>
        </w:tc>
        <w:tc>
          <w:tcPr>
            <w:tcW w:w="0" w:type="auto"/>
            <w:tcBorders>
              <w:top w:val="nil"/>
              <w:left w:val="nil"/>
              <w:bottom w:val="single" w:sz="4" w:space="0" w:color="auto"/>
              <w:right w:val="single" w:sz="4" w:space="0" w:color="auto"/>
            </w:tcBorders>
            <w:shd w:val="clear" w:color="auto" w:fill="F2F2F2" w:themeFill="background1" w:themeFillShade="F2"/>
            <w:vAlign w:val="center"/>
          </w:tcPr>
          <w:p w14:paraId="125ED5EE" w14:textId="5E02F2A5" w:rsidR="008B7611" w:rsidRDefault="008B7611" w:rsidP="003B6748">
            <w:pPr>
              <w:jc w:val="center"/>
              <w:rPr>
                <w:sz w:val="20"/>
                <w:szCs w:val="20"/>
              </w:rPr>
            </w:pPr>
            <w:r>
              <w:rPr>
                <w:sz w:val="20"/>
                <w:szCs w:val="20"/>
              </w:rPr>
              <w:t>165,4</w:t>
            </w:r>
          </w:p>
        </w:tc>
      </w:tr>
      <w:tr w:rsidR="008B7611" w14:paraId="3E9C3A46" w14:textId="77777777" w:rsidTr="003B6748">
        <w:trPr>
          <w:trHeight w:val="20"/>
        </w:trPr>
        <w:tc>
          <w:tcPr>
            <w:tcW w:w="0" w:type="auto"/>
            <w:vMerge/>
            <w:shd w:val="clear" w:color="auto" w:fill="9CC2E5" w:themeFill="accent5" w:themeFillTint="99"/>
            <w:vAlign w:val="center"/>
          </w:tcPr>
          <w:p w14:paraId="0E43DB70" w14:textId="77777777" w:rsidR="008B7611" w:rsidRPr="00233C6C" w:rsidRDefault="008B7611" w:rsidP="003B6748">
            <w:pPr>
              <w:jc w:val="center"/>
              <w:rPr>
                <w:b/>
                <w:bCs/>
                <w:sz w:val="20"/>
                <w:szCs w:val="20"/>
              </w:rPr>
            </w:pPr>
          </w:p>
        </w:tc>
        <w:tc>
          <w:tcPr>
            <w:tcW w:w="0" w:type="auto"/>
            <w:vMerge w:val="restart"/>
            <w:vAlign w:val="center"/>
          </w:tcPr>
          <w:p w14:paraId="5C460458" w14:textId="77777777" w:rsidR="008B7611" w:rsidRPr="00A14A1E" w:rsidRDefault="008B7611" w:rsidP="003B6748">
            <w:pPr>
              <w:jc w:val="center"/>
              <w:rPr>
                <w:sz w:val="20"/>
                <w:szCs w:val="20"/>
              </w:rPr>
            </w:pPr>
            <w:r>
              <w:rPr>
                <w:sz w:val="20"/>
                <w:szCs w:val="20"/>
              </w:rPr>
              <w:t>Suelo desnudo</w:t>
            </w:r>
          </w:p>
        </w:tc>
        <w:tc>
          <w:tcPr>
            <w:tcW w:w="0" w:type="auto"/>
            <w:tcBorders>
              <w:bottom w:val="nil"/>
            </w:tcBorders>
            <w:vAlign w:val="center"/>
          </w:tcPr>
          <w:p w14:paraId="052187B4" w14:textId="26D6A5EC" w:rsidR="008B7611" w:rsidRPr="00A14A1E" w:rsidRDefault="008B7611" w:rsidP="003B6748">
            <w:pPr>
              <w:jc w:val="center"/>
              <w:rPr>
                <w:sz w:val="20"/>
                <w:szCs w:val="20"/>
              </w:rPr>
            </w:pPr>
            <w:r>
              <w:rPr>
                <w:sz w:val="20"/>
                <w:szCs w:val="20"/>
                <w:lang w:val="it-IT"/>
              </w:rPr>
              <w:t>X= NDVI , Y=LSWI</w:t>
            </w:r>
          </w:p>
        </w:tc>
        <w:tc>
          <w:tcPr>
            <w:tcW w:w="0" w:type="auto"/>
            <w:tcBorders>
              <w:bottom w:val="nil"/>
            </w:tcBorders>
            <w:vAlign w:val="center"/>
          </w:tcPr>
          <w:p w14:paraId="725FAECC" w14:textId="31DBB11C" w:rsidR="008B7611" w:rsidRDefault="008B7611" w:rsidP="003B6748">
            <w:pPr>
              <w:jc w:val="center"/>
              <w:rPr>
                <w:sz w:val="20"/>
                <w:szCs w:val="20"/>
              </w:rPr>
            </w:pPr>
            <w:r>
              <w:rPr>
                <w:sz w:val="20"/>
                <w:szCs w:val="20"/>
              </w:rPr>
              <w:t>0,3095</w:t>
            </w:r>
          </w:p>
        </w:tc>
        <w:tc>
          <w:tcPr>
            <w:tcW w:w="0" w:type="auto"/>
            <w:tcBorders>
              <w:left w:val="nil"/>
              <w:bottom w:val="nil"/>
              <w:right w:val="single" w:sz="4" w:space="0" w:color="auto"/>
            </w:tcBorders>
            <w:shd w:val="clear" w:color="auto" w:fill="FFFFFF" w:themeFill="background1"/>
            <w:vAlign w:val="center"/>
          </w:tcPr>
          <w:p w14:paraId="3314C37C" w14:textId="5E1E02A5" w:rsidR="008B7611" w:rsidRDefault="00A739B6" w:rsidP="003B6748">
            <w:pPr>
              <w:jc w:val="center"/>
              <w:rPr>
                <w:sz w:val="20"/>
                <w:szCs w:val="20"/>
              </w:rPr>
            </w:pPr>
            <w:r>
              <w:rPr>
                <w:sz w:val="20"/>
                <w:szCs w:val="20"/>
              </w:rPr>
              <w:t>387,4</w:t>
            </w:r>
          </w:p>
        </w:tc>
      </w:tr>
      <w:tr w:rsidR="00A739B6" w14:paraId="3B278FE0" w14:textId="77777777" w:rsidTr="003B6748">
        <w:trPr>
          <w:trHeight w:val="20"/>
        </w:trPr>
        <w:tc>
          <w:tcPr>
            <w:tcW w:w="0" w:type="auto"/>
            <w:vMerge/>
            <w:shd w:val="clear" w:color="auto" w:fill="9CC2E5" w:themeFill="accent5" w:themeFillTint="99"/>
            <w:vAlign w:val="center"/>
          </w:tcPr>
          <w:p w14:paraId="414767AD" w14:textId="77777777" w:rsidR="00A739B6" w:rsidRPr="00233C6C" w:rsidRDefault="00A739B6" w:rsidP="003B6748">
            <w:pPr>
              <w:jc w:val="center"/>
              <w:rPr>
                <w:b/>
                <w:bCs/>
                <w:sz w:val="20"/>
                <w:szCs w:val="20"/>
              </w:rPr>
            </w:pPr>
          </w:p>
        </w:tc>
        <w:tc>
          <w:tcPr>
            <w:tcW w:w="0" w:type="auto"/>
            <w:vMerge/>
            <w:vAlign w:val="center"/>
          </w:tcPr>
          <w:p w14:paraId="6B613B93" w14:textId="77777777" w:rsidR="00A739B6" w:rsidRDefault="00A739B6" w:rsidP="003B6748">
            <w:pPr>
              <w:jc w:val="center"/>
              <w:rPr>
                <w:sz w:val="20"/>
                <w:szCs w:val="20"/>
              </w:rPr>
            </w:pPr>
          </w:p>
        </w:tc>
        <w:tc>
          <w:tcPr>
            <w:tcW w:w="0" w:type="auto"/>
            <w:tcBorders>
              <w:top w:val="nil"/>
              <w:bottom w:val="nil"/>
            </w:tcBorders>
            <w:shd w:val="clear" w:color="auto" w:fill="F2F2F2" w:themeFill="background1" w:themeFillShade="F2"/>
            <w:vAlign w:val="center"/>
          </w:tcPr>
          <w:p w14:paraId="0C376D8B" w14:textId="13A811F3" w:rsidR="00A739B6" w:rsidRDefault="00A739B6" w:rsidP="003B6748">
            <w:pPr>
              <w:jc w:val="center"/>
              <w:rPr>
                <w:sz w:val="20"/>
                <w:szCs w:val="20"/>
              </w:rPr>
            </w:pPr>
            <w:r>
              <w:rPr>
                <w:sz w:val="20"/>
                <w:szCs w:val="20"/>
                <w:lang w:val="it-IT"/>
              </w:rPr>
              <w:t>X= NDVI , Y=NDWI</w:t>
            </w:r>
          </w:p>
        </w:tc>
        <w:tc>
          <w:tcPr>
            <w:tcW w:w="0" w:type="auto"/>
            <w:tcBorders>
              <w:top w:val="nil"/>
              <w:bottom w:val="nil"/>
            </w:tcBorders>
            <w:shd w:val="clear" w:color="auto" w:fill="F2F2F2" w:themeFill="background1" w:themeFillShade="F2"/>
            <w:vAlign w:val="center"/>
          </w:tcPr>
          <w:p w14:paraId="457219C7" w14:textId="59DEB70B" w:rsidR="00A739B6" w:rsidRDefault="00A739B6" w:rsidP="003B6748">
            <w:pPr>
              <w:jc w:val="center"/>
              <w:rPr>
                <w:sz w:val="20"/>
                <w:szCs w:val="20"/>
              </w:rPr>
            </w:pPr>
            <w:r>
              <w:rPr>
                <w:sz w:val="20"/>
                <w:szCs w:val="20"/>
              </w:rPr>
              <w:t>0,3095</w:t>
            </w:r>
          </w:p>
        </w:tc>
        <w:tc>
          <w:tcPr>
            <w:tcW w:w="0" w:type="auto"/>
            <w:tcBorders>
              <w:top w:val="nil"/>
              <w:left w:val="nil"/>
              <w:bottom w:val="nil"/>
              <w:right w:val="single" w:sz="4" w:space="0" w:color="auto"/>
            </w:tcBorders>
            <w:shd w:val="clear" w:color="auto" w:fill="F2F2F2" w:themeFill="background1" w:themeFillShade="F2"/>
            <w:vAlign w:val="center"/>
          </w:tcPr>
          <w:p w14:paraId="4553CE8B" w14:textId="5020FEBB" w:rsidR="00A739B6" w:rsidRDefault="00A739B6" w:rsidP="003B6748">
            <w:pPr>
              <w:jc w:val="center"/>
              <w:rPr>
                <w:sz w:val="20"/>
                <w:szCs w:val="20"/>
              </w:rPr>
            </w:pPr>
            <w:r>
              <w:rPr>
                <w:sz w:val="20"/>
                <w:szCs w:val="20"/>
              </w:rPr>
              <w:t>387,4</w:t>
            </w:r>
          </w:p>
        </w:tc>
      </w:tr>
      <w:tr w:rsidR="00A739B6" w14:paraId="3659C6BF" w14:textId="77777777" w:rsidTr="003B6748">
        <w:trPr>
          <w:trHeight w:val="20"/>
        </w:trPr>
        <w:tc>
          <w:tcPr>
            <w:tcW w:w="0" w:type="auto"/>
            <w:vMerge/>
            <w:shd w:val="clear" w:color="auto" w:fill="9CC2E5" w:themeFill="accent5" w:themeFillTint="99"/>
            <w:vAlign w:val="center"/>
          </w:tcPr>
          <w:p w14:paraId="64B07C5F" w14:textId="77777777" w:rsidR="00A739B6" w:rsidRPr="00233C6C" w:rsidRDefault="00A739B6" w:rsidP="003B6748">
            <w:pPr>
              <w:jc w:val="center"/>
              <w:rPr>
                <w:b/>
                <w:bCs/>
                <w:sz w:val="20"/>
                <w:szCs w:val="20"/>
              </w:rPr>
            </w:pPr>
          </w:p>
        </w:tc>
        <w:tc>
          <w:tcPr>
            <w:tcW w:w="0" w:type="auto"/>
            <w:vMerge/>
            <w:vAlign w:val="center"/>
          </w:tcPr>
          <w:p w14:paraId="61A043C4" w14:textId="77777777" w:rsidR="00A739B6" w:rsidRDefault="00A739B6" w:rsidP="003B6748">
            <w:pPr>
              <w:jc w:val="center"/>
              <w:rPr>
                <w:sz w:val="20"/>
                <w:szCs w:val="20"/>
              </w:rPr>
            </w:pPr>
          </w:p>
        </w:tc>
        <w:tc>
          <w:tcPr>
            <w:tcW w:w="0" w:type="auto"/>
            <w:tcBorders>
              <w:top w:val="nil"/>
              <w:bottom w:val="nil"/>
            </w:tcBorders>
            <w:vAlign w:val="center"/>
          </w:tcPr>
          <w:p w14:paraId="5C54AEB0" w14:textId="31C54822" w:rsidR="00A739B6" w:rsidRDefault="00A739B6" w:rsidP="003B6748">
            <w:pPr>
              <w:jc w:val="center"/>
              <w:rPr>
                <w:sz w:val="20"/>
                <w:szCs w:val="20"/>
              </w:rPr>
            </w:pPr>
            <w:r>
              <w:rPr>
                <w:sz w:val="20"/>
                <w:szCs w:val="20"/>
                <w:lang w:val="it-IT"/>
              </w:rPr>
              <w:t>X= EVI , Y=LSWI</w:t>
            </w:r>
          </w:p>
        </w:tc>
        <w:tc>
          <w:tcPr>
            <w:tcW w:w="0" w:type="auto"/>
            <w:tcBorders>
              <w:top w:val="nil"/>
              <w:bottom w:val="nil"/>
            </w:tcBorders>
            <w:vAlign w:val="center"/>
          </w:tcPr>
          <w:p w14:paraId="37BE72C6" w14:textId="1CD92EB1" w:rsidR="00A739B6" w:rsidRDefault="00A739B6" w:rsidP="003B6748">
            <w:pPr>
              <w:jc w:val="center"/>
              <w:rPr>
                <w:sz w:val="20"/>
                <w:szCs w:val="20"/>
              </w:rPr>
            </w:pPr>
            <w:r>
              <w:rPr>
                <w:sz w:val="20"/>
                <w:szCs w:val="20"/>
              </w:rPr>
              <w:t>0,3095</w:t>
            </w:r>
          </w:p>
        </w:tc>
        <w:tc>
          <w:tcPr>
            <w:tcW w:w="0" w:type="auto"/>
            <w:tcBorders>
              <w:top w:val="nil"/>
              <w:left w:val="nil"/>
              <w:bottom w:val="nil"/>
              <w:right w:val="single" w:sz="4" w:space="0" w:color="auto"/>
            </w:tcBorders>
            <w:shd w:val="clear" w:color="auto" w:fill="FFFFFF" w:themeFill="background1"/>
            <w:vAlign w:val="center"/>
          </w:tcPr>
          <w:p w14:paraId="2045F1CB" w14:textId="52E0FF36" w:rsidR="00A739B6" w:rsidRDefault="00A739B6" w:rsidP="003B6748">
            <w:pPr>
              <w:jc w:val="center"/>
              <w:rPr>
                <w:sz w:val="20"/>
                <w:szCs w:val="20"/>
              </w:rPr>
            </w:pPr>
            <w:r>
              <w:rPr>
                <w:sz w:val="20"/>
                <w:szCs w:val="20"/>
              </w:rPr>
              <w:t>387,4</w:t>
            </w:r>
          </w:p>
        </w:tc>
      </w:tr>
      <w:tr w:rsidR="00A739B6" w14:paraId="4E12F54F" w14:textId="77777777" w:rsidTr="003B6748">
        <w:trPr>
          <w:trHeight w:val="20"/>
        </w:trPr>
        <w:tc>
          <w:tcPr>
            <w:tcW w:w="0" w:type="auto"/>
            <w:vMerge/>
            <w:shd w:val="clear" w:color="auto" w:fill="9CC2E5" w:themeFill="accent5" w:themeFillTint="99"/>
            <w:vAlign w:val="center"/>
          </w:tcPr>
          <w:p w14:paraId="6ED1E07D" w14:textId="77777777" w:rsidR="00A739B6" w:rsidRPr="00233C6C" w:rsidRDefault="00A739B6" w:rsidP="003B6748">
            <w:pPr>
              <w:jc w:val="center"/>
              <w:rPr>
                <w:b/>
                <w:bCs/>
                <w:sz w:val="20"/>
                <w:szCs w:val="20"/>
              </w:rPr>
            </w:pPr>
          </w:p>
        </w:tc>
        <w:tc>
          <w:tcPr>
            <w:tcW w:w="0" w:type="auto"/>
            <w:vMerge/>
            <w:vAlign w:val="center"/>
          </w:tcPr>
          <w:p w14:paraId="049E03DD" w14:textId="77777777" w:rsidR="00A739B6" w:rsidRDefault="00A739B6" w:rsidP="003B6748">
            <w:pPr>
              <w:jc w:val="center"/>
              <w:rPr>
                <w:sz w:val="20"/>
                <w:szCs w:val="20"/>
              </w:rPr>
            </w:pPr>
          </w:p>
        </w:tc>
        <w:tc>
          <w:tcPr>
            <w:tcW w:w="0" w:type="auto"/>
            <w:tcBorders>
              <w:top w:val="nil"/>
            </w:tcBorders>
            <w:shd w:val="clear" w:color="auto" w:fill="F2F2F2" w:themeFill="background1" w:themeFillShade="F2"/>
            <w:vAlign w:val="center"/>
          </w:tcPr>
          <w:p w14:paraId="3D06F0DB" w14:textId="786D044F" w:rsidR="00A739B6" w:rsidRDefault="00A739B6" w:rsidP="003B6748">
            <w:pPr>
              <w:jc w:val="center"/>
              <w:rPr>
                <w:sz w:val="20"/>
                <w:szCs w:val="20"/>
              </w:rPr>
            </w:pPr>
            <w:r>
              <w:rPr>
                <w:sz w:val="20"/>
                <w:szCs w:val="20"/>
                <w:lang w:val="it-IT"/>
              </w:rPr>
              <w:t>X= EVI , Y=NDWI</w:t>
            </w:r>
          </w:p>
        </w:tc>
        <w:tc>
          <w:tcPr>
            <w:tcW w:w="0" w:type="auto"/>
            <w:tcBorders>
              <w:top w:val="nil"/>
            </w:tcBorders>
            <w:shd w:val="clear" w:color="auto" w:fill="F2F2F2" w:themeFill="background1" w:themeFillShade="F2"/>
            <w:vAlign w:val="center"/>
          </w:tcPr>
          <w:p w14:paraId="4E52C48B" w14:textId="1CAB9C53" w:rsidR="00A739B6" w:rsidRDefault="00A739B6" w:rsidP="003B6748">
            <w:pPr>
              <w:jc w:val="center"/>
              <w:rPr>
                <w:sz w:val="20"/>
                <w:szCs w:val="20"/>
              </w:rPr>
            </w:pPr>
            <w:r>
              <w:rPr>
                <w:sz w:val="20"/>
                <w:szCs w:val="20"/>
              </w:rPr>
              <w:t>0,3095</w:t>
            </w:r>
          </w:p>
        </w:tc>
        <w:tc>
          <w:tcPr>
            <w:tcW w:w="0" w:type="auto"/>
            <w:tcBorders>
              <w:top w:val="nil"/>
              <w:left w:val="nil"/>
              <w:bottom w:val="single" w:sz="4" w:space="0" w:color="auto"/>
              <w:right w:val="single" w:sz="4" w:space="0" w:color="auto"/>
            </w:tcBorders>
            <w:shd w:val="clear" w:color="auto" w:fill="F2F2F2" w:themeFill="background1" w:themeFillShade="F2"/>
            <w:vAlign w:val="center"/>
          </w:tcPr>
          <w:p w14:paraId="584AF12B" w14:textId="7E98F098" w:rsidR="00A739B6" w:rsidRDefault="00A739B6" w:rsidP="003B6748">
            <w:pPr>
              <w:keepNext/>
              <w:jc w:val="center"/>
              <w:rPr>
                <w:sz w:val="20"/>
                <w:szCs w:val="20"/>
              </w:rPr>
            </w:pPr>
            <w:r>
              <w:rPr>
                <w:sz w:val="20"/>
                <w:szCs w:val="20"/>
              </w:rPr>
              <w:t>387,4</w:t>
            </w:r>
          </w:p>
        </w:tc>
      </w:tr>
    </w:tbl>
    <w:p w14:paraId="211B473C" w14:textId="735EF9EA" w:rsidR="00424C7A" w:rsidRPr="00A36A2E" w:rsidRDefault="00424C7A" w:rsidP="00974EF4">
      <w:pPr>
        <w:pStyle w:val="Descripcin"/>
        <w:framePr w:w="9003" w:hSpace="141" w:wrap="around" w:vAnchor="text" w:hAnchor="page" w:x="1420" w:y="5051"/>
        <w:rPr>
          <w:color w:val="auto"/>
          <w:sz w:val="20"/>
          <w:szCs w:val="20"/>
        </w:rPr>
      </w:pPr>
      <w:r w:rsidRPr="00A36A2E">
        <w:rPr>
          <w:color w:val="auto"/>
          <w:sz w:val="20"/>
          <w:szCs w:val="20"/>
        </w:rPr>
        <w:t xml:space="preserve">Tabla </w:t>
      </w:r>
      <w:r w:rsidRPr="00A36A2E">
        <w:rPr>
          <w:color w:val="auto"/>
          <w:sz w:val="20"/>
          <w:szCs w:val="20"/>
        </w:rPr>
        <w:fldChar w:fldCharType="begin"/>
      </w:r>
      <w:r w:rsidRPr="00A36A2E">
        <w:rPr>
          <w:color w:val="auto"/>
          <w:sz w:val="20"/>
          <w:szCs w:val="20"/>
        </w:rPr>
        <w:instrText xml:space="preserve"> SEQ Tabla \* ARABIC </w:instrText>
      </w:r>
      <w:r w:rsidRPr="00A36A2E">
        <w:rPr>
          <w:color w:val="auto"/>
          <w:sz w:val="20"/>
          <w:szCs w:val="20"/>
        </w:rPr>
        <w:fldChar w:fldCharType="separate"/>
      </w:r>
      <w:r w:rsidR="00A36A2E">
        <w:rPr>
          <w:noProof/>
          <w:color w:val="auto"/>
          <w:sz w:val="20"/>
          <w:szCs w:val="20"/>
        </w:rPr>
        <w:t>4</w:t>
      </w:r>
      <w:r w:rsidRPr="00A36A2E">
        <w:rPr>
          <w:color w:val="auto"/>
          <w:sz w:val="20"/>
          <w:szCs w:val="20"/>
        </w:rPr>
        <w:fldChar w:fldCharType="end"/>
      </w:r>
      <w:r w:rsidRPr="00A36A2E">
        <w:rPr>
          <w:color w:val="auto"/>
          <w:sz w:val="20"/>
          <w:szCs w:val="20"/>
        </w:rPr>
        <w:t xml:space="preserve">: </w:t>
      </w:r>
      <w:r w:rsidR="00A36A2E" w:rsidRPr="00A36A2E">
        <w:rPr>
          <w:color w:val="auto"/>
          <w:sz w:val="20"/>
          <w:szCs w:val="20"/>
        </w:rPr>
        <w:t xml:space="preserve">Representación del mejor modelo seleccionado por cada combinación posible de índices de vegetación y humedad. </w:t>
      </w:r>
      <w:r w:rsidR="00A36A2E" w:rsidRPr="00EC543F">
        <w:rPr>
          <w:color w:val="auto"/>
          <w:sz w:val="20"/>
          <w:szCs w:val="20"/>
        </w:rPr>
        <w:t>Adj R</w:t>
      </w:r>
      <w:r w:rsidR="00A36A2E" w:rsidRPr="00EC543F">
        <w:rPr>
          <w:color w:val="auto"/>
          <w:sz w:val="20"/>
          <w:szCs w:val="20"/>
          <w:vertAlign w:val="superscript"/>
        </w:rPr>
        <w:t>2</w:t>
      </w:r>
      <w:r w:rsidR="00A36A2E" w:rsidRPr="00EC543F">
        <w:rPr>
          <w:color w:val="auto"/>
          <w:sz w:val="20"/>
          <w:szCs w:val="20"/>
        </w:rPr>
        <w:t>: R</w:t>
      </w:r>
      <w:r w:rsidR="00A36A2E" w:rsidRPr="00EC543F">
        <w:rPr>
          <w:color w:val="auto"/>
          <w:sz w:val="20"/>
          <w:szCs w:val="20"/>
          <w:vertAlign w:val="superscript"/>
        </w:rPr>
        <w:t>2</w:t>
      </w:r>
      <w:r w:rsidR="00A36A2E" w:rsidRPr="00EC543F">
        <w:rPr>
          <w:color w:val="auto"/>
          <w:sz w:val="20"/>
          <w:szCs w:val="20"/>
        </w:rPr>
        <w:t xml:space="preserve"> ajustada del modelo. </w:t>
      </w:r>
      <w:r w:rsidR="00A36A2E" w:rsidRPr="00A36A2E">
        <w:rPr>
          <w:color w:val="auto"/>
          <w:sz w:val="20"/>
          <w:szCs w:val="20"/>
        </w:rPr>
        <w:t>AICc: valor de AICc del modelo.</w:t>
      </w:r>
    </w:p>
    <w:p w14:paraId="695BADD2" w14:textId="610E42C9" w:rsidR="006078E3" w:rsidRDefault="0054027A" w:rsidP="0073032A">
      <w:pPr>
        <w:spacing w:line="276" w:lineRule="auto"/>
        <w:jc w:val="both"/>
      </w:pPr>
      <w:r>
        <w:t xml:space="preserve">Los resultados de la selección de modelos con las variables seleccionadas y la interacción de estas se </w:t>
      </w:r>
      <w:r w:rsidR="000E0F4F">
        <w:t>muestran</w:t>
      </w:r>
      <w:r>
        <w:t xml:space="preserve"> en la tabla </w:t>
      </w:r>
      <w:r w:rsidR="006078E3">
        <w:t>5</w:t>
      </w:r>
      <w:r>
        <w:t xml:space="preserve">. </w:t>
      </w:r>
      <w:r w:rsidR="006078E3">
        <w:t>S</w:t>
      </w:r>
      <w:r w:rsidR="002F2189">
        <w:t xml:space="preserve">e puede observar </w:t>
      </w:r>
      <w:r w:rsidR="006078E3">
        <w:t>cómo</w:t>
      </w:r>
      <w:r w:rsidR="002F2189">
        <w:t xml:space="preserve"> los cuatro modelos son considerablemente diferentes entre sí en cuanto a número de variables y R</w:t>
      </w:r>
      <w:r w:rsidR="002F2189" w:rsidRPr="006078E3">
        <w:rPr>
          <w:vertAlign w:val="superscript"/>
        </w:rPr>
        <w:t>2</w:t>
      </w:r>
      <w:r w:rsidR="002F2189">
        <w:t xml:space="preserve"> ajustadas obtenidas. En primer lugar, se encuentra el modelo del robledal con </w:t>
      </w:r>
      <w:r w:rsidR="000F2A1F">
        <w:t>microhábitat</w:t>
      </w:r>
      <w:r w:rsidR="002F2189">
        <w:t xml:space="preserve"> bajo copa con </w:t>
      </w:r>
      <w:r w:rsidR="00EA70C5">
        <w:t>diez</w:t>
      </w:r>
      <w:r w:rsidR="002F2189">
        <w:t xml:space="preserve"> variables en su modelo </w:t>
      </w:r>
      <w:r w:rsidR="00EA70C5">
        <w:t>y</w:t>
      </w:r>
      <w:r w:rsidR="002F2189">
        <w:t xml:space="preserve"> una R</w:t>
      </w:r>
      <w:r w:rsidR="002F2189" w:rsidRPr="006078E3">
        <w:rPr>
          <w:vertAlign w:val="superscript"/>
        </w:rPr>
        <w:t>2</w:t>
      </w:r>
      <w:r w:rsidR="002F2189">
        <w:t xml:space="preserve"> ajustada de 0,</w:t>
      </w:r>
      <w:r w:rsidR="00EA70C5">
        <w:t>4431</w:t>
      </w:r>
      <w:r w:rsidR="002F2189">
        <w:t xml:space="preserve">. En este caso la selección de modelos ha dejado fuera </w:t>
      </w:r>
      <w:r w:rsidR="00EA70C5">
        <w:t xml:space="preserve">el albedo </w:t>
      </w:r>
      <w:r w:rsidR="002F2189">
        <w:t xml:space="preserve">y ha tenido en cuenta el resto de variables y varias de las interacciones entre estas. Para el </w:t>
      </w:r>
      <w:r w:rsidR="000F2A1F">
        <w:t>microhábitat</w:t>
      </w:r>
      <w:r w:rsidR="002F2189">
        <w:t xml:space="preserve"> de suelo desnudo el resultado ha sido similar. </w:t>
      </w:r>
      <w:r w:rsidR="00EA70C5">
        <w:t xml:space="preserve">El albedo </w:t>
      </w:r>
      <w:r w:rsidR="002F2189">
        <w:t>también ha sido descartad</w:t>
      </w:r>
      <w:r w:rsidR="00EA70C5">
        <w:t>o</w:t>
      </w:r>
      <w:r w:rsidR="002F2189">
        <w:t xml:space="preserve"> del modelo y se han tenido en cuenta el resto de variables. En este caso</w:t>
      </w:r>
      <w:r w:rsidR="00225F2B">
        <w:t>,</w:t>
      </w:r>
      <w:r w:rsidR="002F2189">
        <w:t xml:space="preserve"> se han incluido </w:t>
      </w:r>
      <w:r w:rsidR="00EA70C5">
        <w:t>menos</w:t>
      </w:r>
      <w:r w:rsidR="002F2189">
        <w:t xml:space="preserve"> interacciones y el R</w:t>
      </w:r>
      <w:r w:rsidR="002F2189" w:rsidRPr="006078E3">
        <w:rPr>
          <w:vertAlign w:val="superscript"/>
        </w:rPr>
        <w:t>2</w:t>
      </w:r>
      <w:r w:rsidR="002F2189">
        <w:t xml:space="preserve"> ajustada obtenido </w:t>
      </w:r>
      <w:r w:rsidR="00225F2B">
        <w:t>ha aumentado hasta un 0,</w:t>
      </w:r>
      <w:r w:rsidR="00EA70C5">
        <w:t>6232</w:t>
      </w:r>
      <w:r w:rsidR="00225F2B">
        <w:t xml:space="preserve">. </w:t>
      </w:r>
    </w:p>
    <w:p w14:paraId="4910AC3A" w14:textId="0EEC739F" w:rsidR="0073032A" w:rsidRDefault="00225F2B" w:rsidP="002F2189">
      <w:pPr>
        <w:jc w:val="both"/>
      </w:pPr>
      <w:r>
        <w:t>Por otro lado, se encuentran los modelos del encinar</w:t>
      </w:r>
      <w:r w:rsidR="00400547">
        <w:t xml:space="preserve"> </w:t>
      </w:r>
      <w:r>
        <w:t xml:space="preserve">que han resultado ser más simples. En primer lugar, el modelo del </w:t>
      </w:r>
      <w:r w:rsidR="000F2A1F">
        <w:t>microhábitat</w:t>
      </w:r>
      <w:r>
        <w:t xml:space="preserve"> ha mantenido solo el ND</w:t>
      </w:r>
      <w:r w:rsidR="00EA70C5">
        <w:t>W</w:t>
      </w:r>
      <w:r>
        <w:t>I,</w:t>
      </w:r>
      <w:r w:rsidR="00EA70C5">
        <w:t xml:space="preserve"> el NDVI,</w:t>
      </w:r>
      <w:r>
        <w:t xml:space="preserve"> el albedo y la interacción de estos</w:t>
      </w:r>
      <w:r w:rsidR="00EA70C5">
        <w:t xml:space="preserve"> dos último</w:t>
      </w:r>
      <w:r w:rsidR="00447DAC">
        <w:t>s</w:t>
      </w:r>
      <w:r>
        <w:t xml:space="preserve">, </w:t>
      </w:r>
      <w:r w:rsidR="00EA70C5">
        <w:t xml:space="preserve">dejando fuera del modelo la temperatura y la precipitación </w:t>
      </w:r>
      <w:r>
        <w:t>logrando con esta simplicidad una R</w:t>
      </w:r>
      <w:r w:rsidRPr="006078E3">
        <w:rPr>
          <w:vertAlign w:val="superscript"/>
        </w:rPr>
        <w:t>2</w:t>
      </w:r>
      <w:r>
        <w:t xml:space="preserve"> ajustada de 0,</w:t>
      </w:r>
      <w:r w:rsidR="00EA70C5">
        <w:t>4365</w:t>
      </w:r>
      <w:r>
        <w:t xml:space="preserve">. Por último, para el </w:t>
      </w:r>
      <w:r w:rsidR="000F2A1F">
        <w:t>microhábitat</w:t>
      </w:r>
      <w:r>
        <w:t xml:space="preserve"> de suelo desnudo se ha obten</w:t>
      </w:r>
      <w:r w:rsidR="00447DAC">
        <w:t>ido</w:t>
      </w:r>
      <w:r>
        <w:t xml:space="preserve"> un modelo </w:t>
      </w:r>
      <w:r w:rsidR="00006B48">
        <w:t>bastante similar</w:t>
      </w:r>
      <w:r w:rsidR="00447DAC">
        <w:t>.</w:t>
      </w:r>
      <w:r w:rsidR="00006B48">
        <w:t xml:space="preserve"> </w:t>
      </w:r>
      <w:r w:rsidR="00447DAC">
        <w:t>L</w:t>
      </w:r>
      <w:r w:rsidR="00006B48">
        <w:t xml:space="preserve">a temperatura y la precipitación han sido descartadas y se ha seleccionado el NDVI, el NDWI y el Albedo </w:t>
      </w:r>
      <w:r w:rsidR="00447DAC">
        <w:t>y dos de las posibles interacciones entre estos. En este caso, no se ha logrado obtener un modelo muy efectivo ya que la R</w:t>
      </w:r>
      <w:r w:rsidR="00447DAC">
        <w:rPr>
          <w:vertAlign w:val="superscript"/>
        </w:rPr>
        <w:t>2</w:t>
      </w:r>
      <w:r w:rsidR="00447DAC">
        <w:t xml:space="preserve"> ha sido de tan solo 0,1208.</w:t>
      </w:r>
    </w:p>
    <w:tbl>
      <w:tblPr>
        <w:tblStyle w:val="Tablaconcuadrcula"/>
        <w:tblpPr w:leftFromText="141" w:rightFromText="141" w:vertAnchor="text" w:horzAnchor="margin" w:tblpY="134"/>
        <w:tblW w:w="9060" w:type="dxa"/>
        <w:tblLook w:val="04A0" w:firstRow="1" w:lastRow="0" w:firstColumn="1" w:lastColumn="0" w:noHBand="0" w:noVBand="1"/>
      </w:tblPr>
      <w:tblGrid>
        <w:gridCol w:w="945"/>
        <w:gridCol w:w="1296"/>
        <w:gridCol w:w="4954"/>
        <w:gridCol w:w="774"/>
        <w:gridCol w:w="419"/>
        <w:gridCol w:w="672"/>
      </w:tblGrid>
      <w:tr w:rsidR="0073032A" w:rsidRPr="00233C6C" w14:paraId="259EBBB2" w14:textId="77777777" w:rsidTr="0073032A">
        <w:trPr>
          <w:trHeight w:val="433"/>
        </w:trPr>
        <w:tc>
          <w:tcPr>
            <w:tcW w:w="0" w:type="auto"/>
            <w:gridSpan w:val="6"/>
            <w:tcBorders>
              <w:top w:val="single" w:sz="4" w:space="0" w:color="auto"/>
              <w:left w:val="single" w:sz="4" w:space="0" w:color="auto"/>
              <w:bottom w:val="single" w:sz="4" w:space="0" w:color="auto"/>
            </w:tcBorders>
            <w:shd w:val="clear" w:color="auto" w:fill="A6A6A6" w:themeFill="background1" w:themeFillShade="A6"/>
          </w:tcPr>
          <w:p w14:paraId="64DDA20D" w14:textId="77777777" w:rsidR="0073032A" w:rsidRPr="00233C6C" w:rsidRDefault="0073032A" w:rsidP="0073032A">
            <w:pPr>
              <w:jc w:val="center"/>
              <w:rPr>
                <w:b/>
                <w:bCs/>
                <w:sz w:val="20"/>
                <w:szCs w:val="20"/>
              </w:rPr>
            </w:pPr>
            <w:bookmarkStart w:id="25" w:name="_Hlk154165660"/>
            <w:r w:rsidRPr="00233C6C">
              <w:rPr>
                <w:b/>
                <w:bCs/>
                <w:sz w:val="20"/>
                <w:szCs w:val="20"/>
              </w:rPr>
              <w:t>Análisis estadístico</w:t>
            </w:r>
            <w:r>
              <w:rPr>
                <w:b/>
                <w:bCs/>
                <w:sz w:val="20"/>
                <w:szCs w:val="20"/>
              </w:rPr>
              <w:t xml:space="preserve"> – Selección de modelos</w:t>
            </w:r>
          </w:p>
        </w:tc>
      </w:tr>
      <w:tr w:rsidR="00447DAC" w:rsidRPr="00233C6C" w14:paraId="6C9EC388" w14:textId="77777777" w:rsidTr="0073032A">
        <w:trPr>
          <w:trHeight w:val="274"/>
        </w:trPr>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55934F83" w14:textId="77777777" w:rsidR="0073032A" w:rsidRPr="00233C6C" w:rsidRDefault="0073032A" w:rsidP="0073032A">
            <w:pPr>
              <w:jc w:val="center"/>
              <w:rPr>
                <w:b/>
                <w:bCs/>
                <w:sz w:val="20"/>
                <w:szCs w:val="20"/>
              </w:rPr>
            </w:pPr>
            <w:r w:rsidRPr="00233C6C">
              <w:rPr>
                <w:b/>
                <w:bCs/>
                <w:sz w:val="20"/>
                <w:szCs w:val="20"/>
              </w:rPr>
              <w:t>Lugar</w:t>
            </w:r>
          </w:p>
        </w:tc>
        <w:tc>
          <w:tcPr>
            <w:tcW w:w="0" w:type="auto"/>
            <w:shd w:val="clear" w:color="auto" w:fill="D0CECE" w:themeFill="background2" w:themeFillShade="E6"/>
          </w:tcPr>
          <w:p w14:paraId="0F5E491B" w14:textId="17A9E39A" w:rsidR="0073032A" w:rsidRDefault="00B90859" w:rsidP="0073032A">
            <w:pPr>
              <w:jc w:val="center"/>
              <w:rPr>
                <w:b/>
                <w:bCs/>
                <w:sz w:val="20"/>
                <w:szCs w:val="20"/>
              </w:rPr>
            </w:pPr>
            <w:r>
              <w:rPr>
                <w:b/>
                <w:bCs/>
                <w:sz w:val="20"/>
                <w:szCs w:val="20"/>
              </w:rPr>
              <w:t>M</w:t>
            </w:r>
            <w:r w:rsidRPr="00B90859">
              <w:rPr>
                <w:b/>
                <w:bCs/>
                <w:sz w:val="20"/>
                <w:szCs w:val="20"/>
              </w:rPr>
              <w:t>icrohábitat</w:t>
            </w:r>
          </w:p>
        </w:tc>
        <w:tc>
          <w:tcPr>
            <w:tcW w:w="0" w:type="auto"/>
            <w:shd w:val="clear" w:color="auto" w:fill="D0CECE" w:themeFill="background2" w:themeFillShade="E6"/>
            <w:vAlign w:val="center"/>
          </w:tcPr>
          <w:p w14:paraId="2F275598" w14:textId="77777777" w:rsidR="0073032A" w:rsidRPr="00233C6C" w:rsidRDefault="0073032A" w:rsidP="0073032A">
            <w:pPr>
              <w:jc w:val="center"/>
              <w:rPr>
                <w:b/>
                <w:bCs/>
                <w:sz w:val="20"/>
                <w:szCs w:val="20"/>
              </w:rPr>
            </w:pPr>
            <w:r>
              <w:rPr>
                <w:b/>
                <w:bCs/>
                <w:sz w:val="20"/>
                <w:szCs w:val="20"/>
              </w:rPr>
              <w:t>Modelo</w:t>
            </w:r>
          </w:p>
        </w:tc>
        <w:tc>
          <w:tcPr>
            <w:tcW w:w="0" w:type="auto"/>
            <w:shd w:val="clear" w:color="auto" w:fill="D0CECE" w:themeFill="background2" w:themeFillShade="E6"/>
            <w:vAlign w:val="center"/>
          </w:tcPr>
          <w:p w14:paraId="130B7852" w14:textId="77777777" w:rsidR="0073032A" w:rsidRPr="00233C6C" w:rsidRDefault="0073032A" w:rsidP="0073032A">
            <w:pPr>
              <w:jc w:val="center"/>
              <w:rPr>
                <w:b/>
                <w:bCs/>
                <w:sz w:val="20"/>
                <w:szCs w:val="20"/>
              </w:rPr>
            </w:pPr>
            <w:r>
              <w:rPr>
                <w:b/>
                <w:bCs/>
                <w:sz w:val="20"/>
                <w:szCs w:val="20"/>
              </w:rPr>
              <w:t>Adj R2</w:t>
            </w:r>
          </w:p>
        </w:tc>
        <w:tc>
          <w:tcPr>
            <w:tcW w:w="0" w:type="auto"/>
            <w:tcBorders>
              <w:bottom w:val="single" w:sz="4" w:space="0" w:color="auto"/>
            </w:tcBorders>
            <w:shd w:val="clear" w:color="auto" w:fill="D0CECE" w:themeFill="background2" w:themeFillShade="E6"/>
            <w:vAlign w:val="center"/>
          </w:tcPr>
          <w:p w14:paraId="3A139BEF" w14:textId="77777777" w:rsidR="0073032A" w:rsidRPr="00233C6C" w:rsidRDefault="0073032A" w:rsidP="0073032A">
            <w:pPr>
              <w:jc w:val="center"/>
              <w:rPr>
                <w:b/>
                <w:bCs/>
                <w:sz w:val="20"/>
                <w:szCs w:val="20"/>
              </w:rPr>
            </w:pPr>
            <w:r>
              <w:rPr>
                <w:b/>
                <w:bCs/>
                <w:sz w:val="20"/>
                <w:szCs w:val="20"/>
              </w:rPr>
              <w:t>Df</w:t>
            </w:r>
          </w:p>
        </w:tc>
        <w:tc>
          <w:tcPr>
            <w:tcW w:w="0" w:type="auto"/>
            <w:tcBorders>
              <w:bottom w:val="single" w:sz="4" w:space="0" w:color="auto"/>
            </w:tcBorders>
            <w:shd w:val="clear" w:color="auto" w:fill="D0CECE" w:themeFill="background2" w:themeFillShade="E6"/>
            <w:vAlign w:val="center"/>
          </w:tcPr>
          <w:p w14:paraId="1D51F7DE" w14:textId="77777777" w:rsidR="0073032A" w:rsidRPr="00233C6C" w:rsidRDefault="0073032A" w:rsidP="0073032A">
            <w:pPr>
              <w:jc w:val="center"/>
              <w:rPr>
                <w:b/>
                <w:bCs/>
                <w:sz w:val="20"/>
                <w:szCs w:val="20"/>
              </w:rPr>
            </w:pPr>
            <w:r>
              <w:rPr>
                <w:b/>
                <w:bCs/>
                <w:sz w:val="20"/>
                <w:szCs w:val="20"/>
              </w:rPr>
              <w:t>AICc</w:t>
            </w:r>
          </w:p>
        </w:tc>
      </w:tr>
      <w:tr w:rsidR="0013513B" w:rsidRPr="00233C6C" w14:paraId="6B0AF018" w14:textId="77777777" w:rsidTr="0073032A">
        <w:trPr>
          <w:trHeight w:val="524"/>
        </w:trPr>
        <w:tc>
          <w:tcPr>
            <w:tcW w:w="0" w:type="auto"/>
            <w:vMerge w:val="restart"/>
            <w:tcBorders>
              <w:top w:val="single" w:sz="4" w:space="0" w:color="auto"/>
            </w:tcBorders>
            <w:shd w:val="clear" w:color="auto" w:fill="FFD966" w:themeFill="accent4" w:themeFillTint="99"/>
            <w:vAlign w:val="center"/>
          </w:tcPr>
          <w:p w14:paraId="21C027FA" w14:textId="0398F8D4" w:rsidR="0073032A" w:rsidRPr="00FA1C33" w:rsidRDefault="003B6748" w:rsidP="0073032A">
            <w:pPr>
              <w:jc w:val="center"/>
              <w:rPr>
                <w:b/>
                <w:bCs/>
                <w:sz w:val="20"/>
                <w:szCs w:val="20"/>
              </w:rPr>
            </w:pPr>
            <w:r>
              <w:rPr>
                <w:b/>
                <w:bCs/>
                <w:sz w:val="20"/>
                <w:szCs w:val="20"/>
              </w:rPr>
              <w:t>Robledal</w:t>
            </w:r>
          </w:p>
        </w:tc>
        <w:tc>
          <w:tcPr>
            <w:tcW w:w="0" w:type="auto"/>
            <w:vAlign w:val="center"/>
          </w:tcPr>
          <w:p w14:paraId="63CA6721" w14:textId="77777777" w:rsidR="0073032A" w:rsidRPr="00704970" w:rsidRDefault="0073032A" w:rsidP="0073032A">
            <w:pPr>
              <w:jc w:val="center"/>
              <w:rPr>
                <w:sz w:val="20"/>
                <w:szCs w:val="20"/>
                <w:lang w:val="it-IT"/>
              </w:rPr>
            </w:pPr>
            <w:r>
              <w:rPr>
                <w:sz w:val="20"/>
                <w:szCs w:val="20"/>
                <w:lang w:val="it-IT"/>
              </w:rPr>
              <w:t>Bajo copa</w:t>
            </w:r>
          </w:p>
        </w:tc>
        <w:tc>
          <w:tcPr>
            <w:tcW w:w="5057" w:type="dxa"/>
            <w:vAlign w:val="center"/>
          </w:tcPr>
          <w:p w14:paraId="66E33780" w14:textId="226D917F" w:rsidR="0073032A" w:rsidRPr="00151835" w:rsidRDefault="0073032A" w:rsidP="0073032A">
            <w:pPr>
              <w:jc w:val="center"/>
              <w:rPr>
                <w:sz w:val="20"/>
                <w:szCs w:val="20"/>
                <w:lang w:val="it-IT"/>
              </w:rPr>
            </w:pPr>
            <w:r w:rsidRPr="00151835">
              <w:rPr>
                <w:sz w:val="20"/>
                <w:szCs w:val="20"/>
                <w:lang w:val="it-IT"/>
              </w:rPr>
              <w:t>F</w:t>
            </w:r>
            <w:r w:rsidRPr="00151835">
              <w:rPr>
                <w:sz w:val="20"/>
                <w:szCs w:val="20"/>
                <w:vertAlign w:val="subscript"/>
                <w:lang w:val="it-IT"/>
              </w:rPr>
              <w:t>CO2</w:t>
            </w:r>
            <w:r w:rsidRPr="00151835">
              <w:rPr>
                <w:sz w:val="20"/>
                <w:szCs w:val="20"/>
                <w:lang w:val="it-IT"/>
              </w:rPr>
              <w:t xml:space="preserve"> ~ Temperatura + </w:t>
            </w:r>
            <w:r w:rsidR="0013513B" w:rsidRPr="00151835">
              <w:rPr>
                <w:sz w:val="20"/>
                <w:szCs w:val="20"/>
                <w:lang w:val="it-IT"/>
              </w:rPr>
              <w:t xml:space="preserve">Precipitación + </w:t>
            </w:r>
            <w:r w:rsidRPr="00151835">
              <w:rPr>
                <w:sz w:val="20"/>
                <w:szCs w:val="20"/>
                <w:lang w:val="it-IT"/>
              </w:rPr>
              <w:t xml:space="preserve">NDVI + </w:t>
            </w:r>
            <w:r w:rsidR="0013513B" w:rsidRPr="00151835">
              <w:rPr>
                <w:sz w:val="20"/>
                <w:szCs w:val="20"/>
                <w:lang w:val="it-IT"/>
              </w:rPr>
              <w:t>NDWI + Temperatura:NDVI + Temperatura:NDWI + Precipitación</w:t>
            </w:r>
            <w:r w:rsidR="00151835" w:rsidRPr="00151835">
              <w:rPr>
                <w:sz w:val="20"/>
                <w:szCs w:val="20"/>
                <w:lang w:val="it-IT"/>
              </w:rPr>
              <w:t>:NDVI + Precipitación:NDWI + Precipitación:NDVI:NDWI + Temperatura:NDWI:NDVI</w:t>
            </w:r>
          </w:p>
        </w:tc>
        <w:tc>
          <w:tcPr>
            <w:tcW w:w="0" w:type="auto"/>
            <w:vAlign w:val="center"/>
          </w:tcPr>
          <w:p w14:paraId="35D51386" w14:textId="4F7C7447" w:rsidR="0073032A" w:rsidRPr="00233C6C" w:rsidRDefault="0073032A" w:rsidP="0073032A">
            <w:pPr>
              <w:jc w:val="center"/>
              <w:rPr>
                <w:sz w:val="20"/>
                <w:szCs w:val="20"/>
              </w:rPr>
            </w:pPr>
            <w:r w:rsidRPr="005B6944">
              <w:rPr>
                <w:sz w:val="20"/>
                <w:szCs w:val="20"/>
              </w:rPr>
              <w:t>0.</w:t>
            </w:r>
            <w:r w:rsidR="00151835">
              <w:rPr>
                <w:sz w:val="20"/>
                <w:szCs w:val="20"/>
              </w:rPr>
              <w:t>4431</w:t>
            </w:r>
          </w:p>
        </w:tc>
        <w:tc>
          <w:tcPr>
            <w:tcW w:w="0" w:type="auto"/>
            <w:tcBorders>
              <w:bottom w:val="single" w:sz="4" w:space="0" w:color="auto"/>
              <w:right w:val="nil"/>
            </w:tcBorders>
            <w:vAlign w:val="center"/>
          </w:tcPr>
          <w:p w14:paraId="4A5AD658" w14:textId="13AC19A1" w:rsidR="0073032A" w:rsidRPr="00233C6C" w:rsidRDefault="00151835" w:rsidP="0073032A">
            <w:pPr>
              <w:jc w:val="center"/>
              <w:rPr>
                <w:sz w:val="20"/>
                <w:szCs w:val="20"/>
              </w:rPr>
            </w:pPr>
            <w:r>
              <w:rPr>
                <w:sz w:val="20"/>
                <w:szCs w:val="20"/>
              </w:rPr>
              <w:t>13</w:t>
            </w:r>
          </w:p>
        </w:tc>
        <w:tc>
          <w:tcPr>
            <w:tcW w:w="0" w:type="auto"/>
            <w:tcBorders>
              <w:left w:val="nil"/>
              <w:bottom w:val="single" w:sz="4" w:space="0" w:color="auto"/>
              <w:right w:val="single" w:sz="4" w:space="0" w:color="auto"/>
            </w:tcBorders>
            <w:vAlign w:val="center"/>
          </w:tcPr>
          <w:p w14:paraId="19DDBF91" w14:textId="1AA57921" w:rsidR="0073032A" w:rsidRPr="00233C6C" w:rsidRDefault="00151835" w:rsidP="0073032A">
            <w:pPr>
              <w:jc w:val="center"/>
              <w:rPr>
                <w:sz w:val="20"/>
                <w:szCs w:val="20"/>
              </w:rPr>
            </w:pPr>
            <w:r>
              <w:rPr>
                <w:sz w:val="20"/>
                <w:szCs w:val="20"/>
              </w:rPr>
              <w:t>442.5</w:t>
            </w:r>
            <w:r w:rsidR="0073032A" w:rsidRPr="005B6944">
              <w:rPr>
                <w:sz w:val="20"/>
                <w:szCs w:val="20"/>
              </w:rPr>
              <w:t xml:space="preserve">   </w:t>
            </w:r>
          </w:p>
        </w:tc>
      </w:tr>
      <w:tr w:rsidR="0013513B" w:rsidRPr="00E82640" w14:paraId="2B8E9AC1" w14:textId="77777777" w:rsidTr="0073032A">
        <w:trPr>
          <w:trHeight w:val="524"/>
        </w:trPr>
        <w:tc>
          <w:tcPr>
            <w:tcW w:w="0" w:type="auto"/>
            <w:vMerge/>
            <w:shd w:val="clear" w:color="auto" w:fill="FFD966" w:themeFill="accent4" w:themeFillTint="99"/>
            <w:vAlign w:val="center"/>
          </w:tcPr>
          <w:p w14:paraId="1DA9C16E" w14:textId="77777777" w:rsidR="0073032A" w:rsidRPr="00FA1C33" w:rsidRDefault="0073032A" w:rsidP="0073032A">
            <w:pPr>
              <w:jc w:val="center"/>
              <w:rPr>
                <w:b/>
                <w:bCs/>
                <w:sz w:val="20"/>
                <w:szCs w:val="20"/>
              </w:rPr>
            </w:pPr>
          </w:p>
        </w:tc>
        <w:tc>
          <w:tcPr>
            <w:tcW w:w="0" w:type="auto"/>
            <w:vAlign w:val="center"/>
          </w:tcPr>
          <w:p w14:paraId="146E646B" w14:textId="77777777" w:rsidR="0073032A" w:rsidRPr="00704970" w:rsidRDefault="0073032A" w:rsidP="0073032A">
            <w:pPr>
              <w:jc w:val="center"/>
              <w:rPr>
                <w:sz w:val="20"/>
                <w:szCs w:val="20"/>
                <w:lang w:val="it-IT"/>
              </w:rPr>
            </w:pPr>
            <w:r>
              <w:rPr>
                <w:sz w:val="20"/>
                <w:szCs w:val="20"/>
                <w:lang w:val="it-IT"/>
              </w:rPr>
              <w:t>Suelo desnudo</w:t>
            </w:r>
          </w:p>
        </w:tc>
        <w:tc>
          <w:tcPr>
            <w:tcW w:w="5057" w:type="dxa"/>
            <w:vAlign w:val="center"/>
          </w:tcPr>
          <w:p w14:paraId="6A0F0CF9" w14:textId="2E72944D" w:rsidR="0073032A" w:rsidRPr="00704970" w:rsidRDefault="0073032A" w:rsidP="0073032A">
            <w:pPr>
              <w:jc w:val="center"/>
              <w:rPr>
                <w:sz w:val="20"/>
                <w:szCs w:val="20"/>
                <w:lang w:val="it-IT"/>
              </w:rPr>
            </w:pPr>
            <w:r w:rsidRPr="00704970">
              <w:rPr>
                <w:sz w:val="20"/>
                <w:szCs w:val="20"/>
                <w:lang w:val="it-IT"/>
              </w:rPr>
              <w:t>F</w:t>
            </w:r>
            <w:r w:rsidRPr="00D565BD">
              <w:rPr>
                <w:sz w:val="20"/>
                <w:szCs w:val="20"/>
                <w:vertAlign w:val="subscript"/>
                <w:lang w:val="it-IT"/>
              </w:rPr>
              <w:t>CO2</w:t>
            </w:r>
            <w:r w:rsidRPr="00704970">
              <w:rPr>
                <w:sz w:val="20"/>
                <w:szCs w:val="20"/>
                <w:lang w:val="it-IT"/>
              </w:rPr>
              <w:t xml:space="preserve"> ~</w:t>
            </w:r>
            <w:r>
              <w:rPr>
                <w:sz w:val="20"/>
                <w:szCs w:val="20"/>
                <w:lang w:val="it-IT"/>
              </w:rPr>
              <w:t xml:space="preserve"> </w:t>
            </w:r>
            <w:r w:rsidRPr="00704970">
              <w:rPr>
                <w:sz w:val="20"/>
                <w:szCs w:val="20"/>
                <w:lang w:val="it-IT"/>
              </w:rPr>
              <w:t xml:space="preserve">Temperatura + </w:t>
            </w:r>
            <w:r w:rsidR="0013513B">
              <w:rPr>
                <w:sz w:val="20"/>
                <w:szCs w:val="20"/>
                <w:lang w:val="it-IT"/>
              </w:rPr>
              <w:t xml:space="preserve">Precipitación + </w:t>
            </w:r>
            <w:r>
              <w:rPr>
                <w:sz w:val="20"/>
                <w:szCs w:val="20"/>
                <w:lang w:val="it-IT"/>
              </w:rPr>
              <w:t>E</w:t>
            </w:r>
            <w:r w:rsidRPr="00704970">
              <w:rPr>
                <w:sz w:val="20"/>
                <w:szCs w:val="20"/>
                <w:lang w:val="it-IT"/>
              </w:rPr>
              <w:t>VI + NDWI</w:t>
            </w:r>
            <w:r>
              <w:rPr>
                <w:sz w:val="20"/>
                <w:szCs w:val="20"/>
                <w:lang w:val="it-IT"/>
              </w:rPr>
              <w:t xml:space="preserve"> +</w:t>
            </w:r>
            <w:r w:rsidR="0013513B">
              <w:rPr>
                <w:sz w:val="20"/>
                <w:szCs w:val="20"/>
                <w:lang w:val="it-IT"/>
              </w:rPr>
              <w:t xml:space="preserve"> Temperatura:Precipitación  </w:t>
            </w:r>
            <w:r>
              <w:rPr>
                <w:sz w:val="20"/>
                <w:szCs w:val="20"/>
                <w:lang w:val="it-IT"/>
              </w:rPr>
              <w:t xml:space="preserve">+ Temperatura:EVI + Temperatura:NDWI + </w:t>
            </w:r>
            <w:r w:rsidR="0013513B">
              <w:rPr>
                <w:sz w:val="20"/>
                <w:szCs w:val="20"/>
                <w:lang w:val="it-IT"/>
              </w:rPr>
              <w:t>EVI:NDWI</w:t>
            </w:r>
          </w:p>
        </w:tc>
        <w:tc>
          <w:tcPr>
            <w:tcW w:w="0" w:type="auto"/>
            <w:vAlign w:val="center"/>
          </w:tcPr>
          <w:p w14:paraId="5E719DD2" w14:textId="7320C649" w:rsidR="0073032A" w:rsidRPr="00E82640" w:rsidRDefault="0073032A" w:rsidP="0073032A">
            <w:pPr>
              <w:jc w:val="center"/>
              <w:rPr>
                <w:sz w:val="20"/>
                <w:szCs w:val="20"/>
                <w:lang w:val="it-IT"/>
              </w:rPr>
            </w:pPr>
            <w:r>
              <w:rPr>
                <w:sz w:val="20"/>
                <w:szCs w:val="20"/>
                <w:lang w:val="it-IT"/>
              </w:rPr>
              <w:t>0.</w:t>
            </w:r>
            <w:r w:rsidR="0013513B">
              <w:rPr>
                <w:sz w:val="20"/>
                <w:szCs w:val="20"/>
                <w:lang w:val="it-IT"/>
              </w:rPr>
              <w:t>6232</w:t>
            </w:r>
          </w:p>
        </w:tc>
        <w:tc>
          <w:tcPr>
            <w:tcW w:w="0" w:type="auto"/>
            <w:tcBorders>
              <w:bottom w:val="single" w:sz="4" w:space="0" w:color="auto"/>
              <w:right w:val="nil"/>
            </w:tcBorders>
            <w:vAlign w:val="center"/>
          </w:tcPr>
          <w:p w14:paraId="47C07AAC" w14:textId="521668EF" w:rsidR="0073032A" w:rsidRPr="00E82640" w:rsidRDefault="0073032A" w:rsidP="0073032A">
            <w:pPr>
              <w:jc w:val="center"/>
              <w:rPr>
                <w:sz w:val="20"/>
                <w:szCs w:val="20"/>
                <w:lang w:val="it-IT"/>
              </w:rPr>
            </w:pPr>
            <w:r>
              <w:rPr>
                <w:sz w:val="20"/>
                <w:szCs w:val="20"/>
                <w:lang w:val="it-IT"/>
              </w:rPr>
              <w:t>1</w:t>
            </w:r>
            <w:r w:rsidR="0013513B">
              <w:rPr>
                <w:sz w:val="20"/>
                <w:szCs w:val="20"/>
                <w:lang w:val="it-IT"/>
              </w:rPr>
              <w:t>0</w:t>
            </w:r>
          </w:p>
        </w:tc>
        <w:tc>
          <w:tcPr>
            <w:tcW w:w="0" w:type="auto"/>
            <w:tcBorders>
              <w:left w:val="nil"/>
              <w:bottom w:val="single" w:sz="4" w:space="0" w:color="auto"/>
              <w:right w:val="single" w:sz="4" w:space="0" w:color="auto"/>
            </w:tcBorders>
            <w:vAlign w:val="center"/>
          </w:tcPr>
          <w:p w14:paraId="3E2EFC37" w14:textId="3426A613" w:rsidR="0073032A" w:rsidRPr="00E82640" w:rsidRDefault="0013513B" w:rsidP="0073032A">
            <w:pPr>
              <w:jc w:val="center"/>
              <w:rPr>
                <w:sz w:val="20"/>
                <w:szCs w:val="20"/>
                <w:lang w:val="it-IT"/>
              </w:rPr>
            </w:pPr>
            <w:r>
              <w:rPr>
                <w:sz w:val="20"/>
                <w:szCs w:val="20"/>
                <w:lang w:val="it-IT"/>
              </w:rPr>
              <w:t>193</w:t>
            </w:r>
            <w:r w:rsidR="0073032A">
              <w:rPr>
                <w:sz w:val="20"/>
                <w:szCs w:val="20"/>
                <w:lang w:val="it-IT"/>
              </w:rPr>
              <w:t>.</w:t>
            </w:r>
            <w:r>
              <w:rPr>
                <w:sz w:val="20"/>
                <w:szCs w:val="20"/>
                <w:lang w:val="it-IT"/>
              </w:rPr>
              <w:t>4</w:t>
            </w:r>
          </w:p>
        </w:tc>
      </w:tr>
      <w:tr w:rsidR="0013513B" w:rsidRPr="00233C6C" w14:paraId="5E5583B7" w14:textId="77777777" w:rsidTr="0073032A">
        <w:trPr>
          <w:trHeight w:val="625"/>
        </w:trPr>
        <w:tc>
          <w:tcPr>
            <w:tcW w:w="0" w:type="auto"/>
            <w:vMerge w:val="restart"/>
            <w:shd w:val="clear" w:color="auto" w:fill="9CC2E5" w:themeFill="accent5" w:themeFillTint="99"/>
            <w:vAlign w:val="center"/>
          </w:tcPr>
          <w:p w14:paraId="18D3B09D" w14:textId="53E00D6F" w:rsidR="0073032A" w:rsidRPr="00233C6C" w:rsidRDefault="003B6748" w:rsidP="0073032A">
            <w:pPr>
              <w:jc w:val="center"/>
              <w:rPr>
                <w:b/>
                <w:bCs/>
                <w:sz w:val="20"/>
                <w:szCs w:val="20"/>
              </w:rPr>
            </w:pPr>
            <w:r>
              <w:rPr>
                <w:b/>
                <w:bCs/>
                <w:sz w:val="20"/>
                <w:szCs w:val="20"/>
              </w:rPr>
              <w:t>Encinar</w:t>
            </w:r>
          </w:p>
        </w:tc>
        <w:tc>
          <w:tcPr>
            <w:tcW w:w="0" w:type="auto"/>
            <w:vAlign w:val="center"/>
          </w:tcPr>
          <w:p w14:paraId="0C2B29FD" w14:textId="77777777" w:rsidR="0073032A" w:rsidRPr="00A14A1E" w:rsidRDefault="0073032A" w:rsidP="0073032A">
            <w:pPr>
              <w:jc w:val="center"/>
              <w:rPr>
                <w:sz w:val="20"/>
                <w:szCs w:val="20"/>
              </w:rPr>
            </w:pPr>
            <w:r>
              <w:rPr>
                <w:sz w:val="20"/>
                <w:szCs w:val="20"/>
              </w:rPr>
              <w:t>Bajo copa</w:t>
            </w:r>
          </w:p>
        </w:tc>
        <w:tc>
          <w:tcPr>
            <w:tcW w:w="5057" w:type="dxa"/>
            <w:vAlign w:val="center"/>
          </w:tcPr>
          <w:p w14:paraId="6EF6962A" w14:textId="32709A16" w:rsidR="0073032A" w:rsidRPr="00FF1D76" w:rsidRDefault="0073032A" w:rsidP="0073032A">
            <w:pPr>
              <w:jc w:val="center"/>
              <w:rPr>
                <w:sz w:val="20"/>
                <w:szCs w:val="20"/>
                <w:lang w:val="it-IT"/>
              </w:rPr>
            </w:pPr>
            <w:r w:rsidRPr="00FF1D76">
              <w:rPr>
                <w:sz w:val="20"/>
                <w:szCs w:val="20"/>
                <w:lang w:val="it-IT"/>
              </w:rPr>
              <w:t>F</w:t>
            </w:r>
            <w:r w:rsidRPr="00D565BD">
              <w:rPr>
                <w:sz w:val="20"/>
                <w:szCs w:val="20"/>
                <w:vertAlign w:val="subscript"/>
                <w:lang w:val="it-IT"/>
              </w:rPr>
              <w:t>CO2</w:t>
            </w:r>
            <w:r w:rsidRPr="00FF1D76">
              <w:rPr>
                <w:sz w:val="20"/>
                <w:szCs w:val="20"/>
                <w:lang w:val="it-IT"/>
              </w:rPr>
              <w:t xml:space="preserve"> ~ NDVI +</w:t>
            </w:r>
            <w:r w:rsidR="00151835">
              <w:rPr>
                <w:sz w:val="20"/>
                <w:szCs w:val="20"/>
                <w:lang w:val="it-IT"/>
              </w:rPr>
              <w:t xml:space="preserve"> NDWI +</w:t>
            </w:r>
            <w:r w:rsidRPr="00FF1D76">
              <w:rPr>
                <w:sz w:val="20"/>
                <w:szCs w:val="20"/>
                <w:lang w:val="it-IT"/>
              </w:rPr>
              <w:t xml:space="preserve"> Albedo + NDVI:</w:t>
            </w:r>
            <w:r>
              <w:rPr>
                <w:sz w:val="20"/>
                <w:szCs w:val="20"/>
                <w:lang w:val="it-IT"/>
              </w:rPr>
              <w:t>Albedo</w:t>
            </w:r>
          </w:p>
        </w:tc>
        <w:tc>
          <w:tcPr>
            <w:tcW w:w="0" w:type="auto"/>
            <w:vAlign w:val="center"/>
          </w:tcPr>
          <w:p w14:paraId="04EBBF80" w14:textId="34AAF9DE" w:rsidR="0073032A" w:rsidRPr="00233C6C" w:rsidRDefault="0073032A" w:rsidP="0073032A">
            <w:pPr>
              <w:jc w:val="center"/>
              <w:rPr>
                <w:sz w:val="20"/>
                <w:szCs w:val="20"/>
              </w:rPr>
            </w:pPr>
            <w:r>
              <w:rPr>
                <w:sz w:val="20"/>
                <w:szCs w:val="20"/>
              </w:rPr>
              <w:t>0.</w:t>
            </w:r>
            <w:r w:rsidR="00151835">
              <w:rPr>
                <w:sz w:val="20"/>
                <w:szCs w:val="20"/>
              </w:rPr>
              <w:t>4365</w:t>
            </w:r>
          </w:p>
        </w:tc>
        <w:tc>
          <w:tcPr>
            <w:tcW w:w="0" w:type="auto"/>
            <w:tcBorders>
              <w:right w:val="nil"/>
            </w:tcBorders>
            <w:shd w:val="clear" w:color="auto" w:fill="FFFFFF" w:themeFill="background1"/>
            <w:vAlign w:val="center"/>
          </w:tcPr>
          <w:p w14:paraId="631E36E3" w14:textId="2B141A5D" w:rsidR="0073032A" w:rsidRPr="00233C6C" w:rsidRDefault="00151835" w:rsidP="0073032A">
            <w:pPr>
              <w:jc w:val="center"/>
              <w:rPr>
                <w:sz w:val="20"/>
                <w:szCs w:val="20"/>
              </w:rPr>
            </w:pPr>
            <w:r>
              <w:rPr>
                <w:sz w:val="20"/>
                <w:szCs w:val="20"/>
              </w:rPr>
              <w:t>6</w:t>
            </w:r>
          </w:p>
        </w:tc>
        <w:tc>
          <w:tcPr>
            <w:tcW w:w="0" w:type="auto"/>
            <w:tcBorders>
              <w:left w:val="nil"/>
              <w:right w:val="single" w:sz="4" w:space="0" w:color="auto"/>
            </w:tcBorders>
            <w:shd w:val="clear" w:color="auto" w:fill="FFFFFF" w:themeFill="background1"/>
            <w:vAlign w:val="center"/>
          </w:tcPr>
          <w:p w14:paraId="192C94CF" w14:textId="00BE97F3" w:rsidR="0073032A" w:rsidRPr="00233C6C" w:rsidRDefault="0073032A" w:rsidP="0073032A">
            <w:pPr>
              <w:jc w:val="center"/>
              <w:rPr>
                <w:sz w:val="20"/>
                <w:szCs w:val="20"/>
              </w:rPr>
            </w:pPr>
            <w:r>
              <w:rPr>
                <w:sz w:val="20"/>
                <w:szCs w:val="20"/>
              </w:rPr>
              <w:t>1</w:t>
            </w:r>
            <w:r w:rsidR="009C56FF">
              <w:rPr>
                <w:sz w:val="20"/>
                <w:szCs w:val="20"/>
              </w:rPr>
              <w:t>57.8</w:t>
            </w:r>
            <w:r w:rsidRPr="00845EDC">
              <w:rPr>
                <w:sz w:val="20"/>
                <w:szCs w:val="20"/>
              </w:rPr>
              <w:t xml:space="preserve">  </w:t>
            </w:r>
          </w:p>
        </w:tc>
      </w:tr>
      <w:tr w:rsidR="00447DAC" w:rsidRPr="00233C6C" w14:paraId="13AE495F" w14:textId="77777777" w:rsidTr="0073032A">
        <w:trPr>
          <w:trHeight w:val="590"/>
        </w:trPr>
        <w:tc>
          <w:tcPr>
            <w:tcW w:w="0" w:type="auto"/>
            <w:vMerge/>
            <w:shd w:val="clear" w:color="auto" w:fill="9CC2E5" w:themeFill="accent5" w:themeFillTint="99"/>
            <w:vAlign w:val="center"/>
          </w:tcPr>
          <w:p w14:paraId="11AAFE5E" w14:textId="77777777" w:rsidR="0073032A" w:rsidRPr="00233C6C" w:rsidRDefault="0073032A" w:rsidP="0073032A">
            <w:pPr>
              <w:jc w:val="center"/>
              <w:rPr>
                <w:b/>
                <w:bCs/>
                <w:sz w:val="20"/>
                <w:szCs w:val="20"/>
              </w:rPr>
            </w:pPr>
          </w:p>
        </w:tc>
        <w:tc>
          <w:tcPr>
            <w:tcW w:w="0" w:type="auto"/>
            <w:vAlign w:val="center"/>
          </w:tcPr>
          <w:p w14:paraId="67ED0B6D" w14:textId="77777777" w:rsidR="0073032A" w:rsidRPr="00A14A1E" w:rsidRDefault="0073032A" w:rsidP="0073032A">
            <w:pPr>
              <w:jc w:val="center"/>
              <w:rPr>
                <w:sz w:val="20"/>
                <w:szCs w:val="20"/>
              </w:rPr>
            </w:pPr>
            <w:r>
              <w:rPr>
                <w:sz w:val="20"/>
                <w:szCs w:val="20"/>
              </w:rPr>
              <w:t>Suelo desnudo</w:t>
            </w:r>
          </w:p>
        </w:tc>
        <w:tc>
          <w:tcPr>
            <w:tcW w:w="5057" w:type="dxa"/>
            <w:vAlign w:val="center"/>
          </w:tcPr>
          <w:p w14:paraId="0BDC460B" w14:textId="1692319B" w:rsidR="0073032A" w:rsidRPr="00A14A1E" w:rsidRDefault="0073032A" w:rsidP="0073032A">
            <w:pPr>
              <w:jc w:val="center"/>
              <w:rPr>
                <w:sz w:val="20"/>
                <w:szCs w:val="20"/>
              </w:rPr>
            </w:pPr>
            <w:r>
              <w:rPr>
                <w:sz w:val="20"/>
                <w:szCs w:val="20"/>
              </w:rPr>
              <w:t>F</w:t>
            </w:r>
            <w:r w:rsidRPr="00D565BD">
              <w:rPr>
                <w:sz w:val="20"/>
                <w:szCs w:val="20"/>
                <w:vertAlign w:val="subscript"/>
              </w:rPr>
              <w:t>CO2</w:t>
            </w:r>
            <w:r>
              <w:rPr>
                <w:sz w:val="20"/>
                <w:szCs w:val="20"/>
              </w:rPr>
              <w:t xml:space="preserve"> ~ </w:t>
            </w:r>
            <w:r w:rsidR="00DE593F">
              <w:rPr>
                <w:sz w:val="20"/>
                <w:szCs w:val="20"/>
              </w:rPr>
              <w:t xml:space="preserve">NDVI + LSWI + </w:t>
            </w:r>
            <w:r>
              <w:rPr>
                <w:sz w:val="20"/>
                <w:szCs w:val="20"/>
              </w:rPr>
              <w:t>Albedo</w:t>
            </w:r>
            <w:r w:rsidR="00DE593F">
              <w:rPr>
                <w:sz w:val="20"/>
                <w:szCs w:val="20"/>
              </w:rPr>
              <w:t xml:space="preserve"> + NDVI:LSWI + LSWI:Albedo</w:t>
            </w:r>
          </w:p>
        </w:tc>
        <w:tc>
          <w:tcPr>
            <w:tcW w:w="0" w:type="auto"/>
            <w:vAlign w:val="center"/>
          </w:tcPr>
          <w:p w14:paraId="1C77C7A0" w14:textId="0D5D16BB" w:rsidR="0073032A" w:rsidRDefault="0073032A" w:rsidP="0073032A">
            <w:pPr>
              <w:jc w:val="center"/>
              <w:rPr>
                <w:sz w:val="20"/>
                <w:szCs w:val="20"/>
              </w:rPr>
            </w:pPr>
            <w:r>
              <w:rPr>
                <w:sz w:val="20"/>
                <w:szCs w:val="20"/>
              </w:rPr>
              <w:t>0.</w:t>
            </w:r>
            <w:r w:rsidR="00DE593F">
              <w:rPr>
                <w:sz w:val="20"/>
                <w:szCs w:val="20"/>
              </w:rPr>
              <w:t>1208</w:t>
            </w:r>
          </w:p>
        </w:tc>
        <w:tc>
          <w:tcPr>
            <w:tcW w:w="0" w:type="auto"/>
            <w:tcBorders>
              <w:bottom w:val="single" w:sz="4" w:space="0" w:color="auto"/>
              <w:right w:val="nil"/>
            </w:tcBorders>
            <w:shd w:val="clear" w:color="auto" w:fill="FFFFFF" w:themeFill="background1"/>
            <w:vAlign w:val="center"/>
          </w:tcPr>
          <w:p w14:paraId="3A31FE5F" w14:textId="324C2B46" w:rsidR="0073032A" w:rsidRDefault="00DE593F" w:rsidP="0073032A">
            <w:pPr>
              <w:jc w:val="center"/>
              <w:rPr>
                <w:sz w:val="20"/>
                <w:szCs w:val="20"/>
              </w:rPr>
            </w:pPr>
            <w:r>
              <w:rPr>
                <w:sz w:val="20"/>
                <w:szCs w:val="20"/>
              </w:rPr>
              <w:t>7</w:t>
            </w:r>
          </w:p>
        </w:tc>
        <w:tc>
          <w:tcPr>
            <w:tcW w:w="0" w:type="auto"/>
            <w:tcBorders>
              <w:left w:val="nil"/>
              <w:bottom w:val="single" w:sz="4" w:space="0" w:color="auto"/>
              <w:right w:val="single" w:sz="4" w:space="0" w:color="auto"/>
            </w:tcBorders>
            <w:shd w:val="clear" w:color="auto" w:fill="FFFFFF" w:themeFill="background1"/>
            <w:vAlign w:val="center"/>
          </w:tcPr>
          <w:p w14:paraId="2AF853A9" w14:textId="001E7D7A" w:rsidR="0073032A" w:rsidRDefault="0073032A" w:rsidP="0073032A">
            <w:pPr>
              <w:keepNext/>
              <w:jc w:val="center"/>
              <w:rPr>
                <w:sz w:val="20"/>
                <w:szCs w:val="20"/>
              </w:rPr>
            </w:pPr>
            <w:r>
              <w:rPr>
                <w:sz w:val="20"/>
                <w:szCs w:val="20"/>
              </w:rPr>
              <w:t>38</w:t>
            </w:r>
            <w:r w:rsidR="00DE593F">
              <w:rPr>
                <w:sz w:val="20"/>
                <w:szCs w:val="20"/>
              </w:rPr>
              <w:t>5</w:t>
            </w:r>
          </w:p>
        </w:tc>
      </w:tr>
    </w:tbl>
    <w:bookmarkEnd w:id="25"/>
    <w:p w14:paraId="795AA879" w14:textId="7A3369B0" w:rsidR="0073032A" w:rsidRPr="006078E3" w:rsidRDefault="0073032A" w:rsidP="00974EF4">
      <w:pPr>
        <w:pStyle w:val="Descripcin"/>
        <w:framePr w:w="9063" w:hSpace="141" w:wrap="around" w:vAnchor="text" w:hAnchor="page" w:x="1430" w:y="3883"/>
        <w:jc w:val="both"/>
        <w:rPr>
          <w:color w:val="auto"/>
          <w:sz w:val="20"/>
          <w:szCs w:val="20"/>
        </w:rPr>
      </w:pPr>
      <w:r w:rsidRPr="006078E3">
        <w:rPr>
          <w:color w:val="auto"/>
          <w:sz w:val="20"/>
          <w:szCs w:val="20"/>
        </w:rPr>
        <w:t xml:space="preserve">Tabla </w:t>
      </w:r>
      <w:r w:rsidRPr="006078E3">
        <w:rPr>
          <w:color w:val="auto"/>
          <w:sz w:val="20"/>
          <w:szCs w:val="20"/>
        </w:rPr>
        <w:fldChar w:fldCharType="begin"/>
      </w:r>
      <w:r w:rsidRPr="006078E3">
        <w:rPr>
          <w:color w:val="auto"/>
          <w:sz w:val="20"/>
          <w:szCs w:val="20"/>
        </w:rPr>
        <w:instrText xml:space="preserve"> SEQ Tabla \* ARABIC </w:instrText>
      </w:r>
      <w:r w:rsidRPr="006078E3">
        <w:rPr>
          <w:color w:val="auto"/>
          <w:sz w:val="20"/>
          <w:szCs w:val="20"/>
        </w:rPr>
        <w:fldChar w:fldCharType="separate"/>
      </w:r>
      <w:r w:rsidRPr="006078E3">
        <w:rPr>
          <w:noProof/>
          <w:color w:val="auto"/>
          <w:sz w:val="20"/>
          <w:szCs w:val="20"/>
        </w:rPr>
        <w:t>5</w:t>
      </w:r>
      <w:r w:rsidRPr="006078E3">
        <w:rPr>
          <w:color w:val="auto"/>
          <w:sz w:val="20"/>
          <w:szCs w:val="20"/>
        </w:rPr>
        <w:fldChar w:fldCharType="end"/>
      </w:r>
      <w:r w:rsidRPr="006078E3">
        <w:rPr>
          <w:color w:val="auto"/>
          <w:sz w:val="20"/>
          <w:szCs w:val="20"/>
        </w:rPr>
        <w:t xml:space="preserve">: Representación de los mejores modelos explicativos de la respiración para cada ecosistema y </w:t>
      </w:r>
      <w:r w:rsidR="00B90859" w:rsidRPr="00B90859">
        <w:rPr>
          <w:color w:val="auto"/>
          <w:sz w:val="20"/>
          <w:szCs w:val="20"/>
        </w:rPr>
        <w:t>microhábitat</w:t>
      </w:r>
      <w:r w:rsidR="00B90859">
        <w:rPr>
          <w:color w:val="auto"/>
          <w:sz w:val="20"/>
          <w:szCs w:val="20"/>
        </w:rPr>
        <w:t xml:space="preserve"> </w:t>
      </w:r>
      <w:r w:rsidRPr="006078E3">
        <w:rPr>
          <w:color w:val="auto"/>
          <w:sz w:val="20"/>
          <w:szCs w:val="20"/>
        </w:rPr>
        <w:t>tras realizar la selección de modelos. Adj R</w:t>
      </w:r>
      <w:r w:rsidRPr="006078E3">
        <w:rPr>
          <w:color w:val="auto"/>
          <w:sz w:val="20"/>
          <w:szCs w:val="20"/>
          <w:vertAlign w:val="superscript"/>
        </w:rPr>
        <w:t>2</w:t>
      </w:r>
      <w:r w:rsidRPr="006078E3">
        <w:rPr>
          <w:color w:val="auto"/>
          <w:sz w:val="20"/>
          <w:szCs w:val="20"/>
        </w:rPr>
        <w:t>: R</w:t>
      </w:r>
      <w:r w:rsidRPr="006078E3">
        <w:rPr>
          <w:color w:val="auto"/>
          <w:sz w:val="20"/>
          <w:szCs w:val="20"/>
          <w:vertAlign w:val="superscript"/>
        </w:rPr>
        <w:t>2</w:t>
      </w:r>
      <w:r w:rsidRPr="006078E3">
        <w:rPr>
          <w:color w:val="auto"/>
          <w:sz w:val="20"/>
          <w:szCs w:val="20"/>
        </w:rPr>
        <w:t xml:space="preserve"> ajustada del modelo, Df: grados de libertad del modelo, AICc: valor de AICc del modelo.</w:t>
      </w:r>
    </w:p>
    <w:p w14:paraId="7916BD8A" w14:textId="32C2E570" w:rsidR="008A6ADA" w:rsidRDefault="008A6ADA">
      <w:pPr>
        <w:rPr>
          <w:b/>
          <w:bCs/>
        </w:rPr>
      </w:pPr>
      <w:r>
        <w:rPr>
          <w:b/>
          <w:bCs/>
        </w:rPr>
        <w:br w:type="page"/>
      </w:r>
    </w:p>
    <w:p w14:paraId="47A7705A" w14:textId="0C06B9E8" w:rsidR="001770EB" w:rsidRDefault="00CC4F49" w:rsidP="00210D73">
      <w:pPr>
        <w:pStyle w:val="Ttulo1"/>
        <w:spacing w:line="276" w:lineRule="auto"/>
      </w:pPr>
      <w:bookmarkStart w:id="26" w:name="_Toc155921544"/>
      <w:r>
        <w:t>5. Discusión de resultados</w:t>
      </w:r>
      <w:bookmarkEnd w:id="26"/>
    </w:p>
    <w:p w14:paraId="7EE9A5E7" w14:textId="5F3568B8" w:rsidR="00225F2B" w:rsidRDefault="00F65C10" w:rsidP="00DE51BE">
      <w:pPr>
        <w:spacing w:line="276" w:lineRule="auto"/>
        <w:jc w:val="both"/>
      </w:pPr>
      <w:r>
        <w:t xml:space="preserve">En el presente trabajo se ha estudiado la evolución de la respiración </w:t>
      </w:r>
      <w:r w:rsidR="00197C1A">
        <w:t>del suelo</w:t>
      </w:r>
      <w:r>
        <w:t xml:space="preserve">a lo largo de un año en función de </w:t>
      </w:r>
      <w:r w:rsidR="00197C1A">
        <w:t>los diversos</w:t>
      </w:r>
      <w:r>
        <w:t xml:space="preserve"> microhábitat</w:t>
      </w:r>
      <w:r w:rsidR="00197C1A">
        <w:t>s generados como consecuencia del manejo (resalveo)</w:t>
      </w:r>
      <w:r>
        <w:t xml:space="preserve"> en un robledal y un encinar del Parque Nacional de Sierra Nevada así como el potencial de diferentes índices espectrales de satélites para modelizar dicha respiración en ambos ecosistemas. </w:t>
      </w:r>
    </w:p>
    <w:p w14:paraId="0F1EACA3" w14:textId="4DB61E06" w:rsidR="00F65C10" w:rsidRDefault="00F65C10" w:rsidP="00DE51BE">
      <w:pPr>
        <w:spacing w:line="276" w:lineRule="auto"/>
        <w:jc w:val="both"/>
      </w:pPr>
      <w:r>
        <w:t>En primer lugar</w:t>
      </w:r>
      <w:r w:rsidR="00BA72C8">
        <w:t>,</w:t>
      </w:r>
      <w:r>
        <w:t xml:space="preserve"> se puede observar cómo este año el régimen de precipitaciones ha sido anómalo ya que la gran mayoría de las precipitaciones se han concentrado en el mes de diciembre. De esta forma, otros meses donde suelen ser habituales las lluvias, como otoño o primavera, han estado por debajo de su media</w:t>
      </w:r>
      <w:r w:rsidR="00255AFA">
        <w:t xml:space="preserve"> de los últimos 30 años </w:t>
      </w:r>
      <w:r w:rsidR="00255AFA">
        <w:fldChar w:fldCharType="begin"/>
      </w:r>
      <w:r w:rsidR="00255AFA">
        <w:instrText xml:space="preserve"> ADDIN ZOTERO_ITEM CSL_CITATION {"citationID":"Cpg4SHSM","properties":{"formattedCitation":"(\\uc0\\u171{}MeteoBlue\\uc0\\u187{} 2023)","plainCitation":"(«MeteoBlue» 2023)","noteIndex":0},"citationItems":[{"id":411,"uris":["http://zotero.org/users/11290019/items/7ISGJUG3"],"itemData":{"id":411,"type":"post-weblog","title":"MeteoBlue","URL":"https://www.meteoblue.com/es/tiempo/historyclimate/climatemodelled/fi%C3%B1ana_espa%C3%B1a_2517722","issued":{"date-parts":[["2023"]]}}}],"schema":"https://github.com/citation-style-language/schema/raw/master/csl-citation.json"} </w:instrText>
      </w:r>
      <w:r w:rsidR="00255AFA">
        <w:fldChar w:fldCharType="separate"/>
      </w:r>
      <w:r w:rsidR="00255AFA" w:rsidRPr="00255AFA">
        <w:rPr>
          <w:rFonts w:ascii="Calibri" w:hAnsi="Calibri" w:cs="Calibri"/>
          <w:kern w:val="0"/>
          <w:szCs w:val="24"/>
        </w:rPr>
        <w:t>(«MeteoBlue» 2023)</w:t>
      </w:r>
      <w:r w:rsidR="00255AFA">
        <w:fldChar w:fldCharType="end"/>
      </w:r>
      <w:r>
        <w:t>. Este régimen especial de precipitaciones</w:t>
      </w:r>
      <w:r w:rsidR="006C26AB">
        <w:t xml:space="preserve"> se suma a unas</w:t>
      </w:r>
      <w:r>
        <w:t xml:space="preserve"> temperaturas suaves registradas en invierno</w:t>
      </w:r>
      <w:r w:rsidR="006C26AB">
        <w:t xml:space="preserve"> respecto a otros años</w:t>
      </w:r>
      <w:r w:rsidR="00255AFA">
        <w:t xml:space="preserve"> </w:t>
      </w:r>
      <w:r w:rsidR="00255AFA">
        <w:fldChar w:fldCharType="begin"/>
      </w:r>
      <w:r w:rsidR="00255AFA">
        <w:instrText xml:space="preserve"> ADDIN ZOTERO_ITEM CSL_CITATION {"citationID":"0PoAZmsE","properties":{"formattedCitation":"(\\uc0\\u171{}MeteoBlue\\uc0\\u187{} 2023)","plainCitation":"(«MeteoBlue» 2023)","noteIndex":0},"citationItems":[{"id":411,"uris":["http://zotero.org/users/11290019/items/7ISGJUG3"],"itemData":{"id":411,"type":"post-weblog","title":"MeteoBlue","URL":"https://www.meteoblue.com/es/tiempo/historyclimate/climatemodelled/fi%C3%B1ana_espa%C3%B1a_2517722","issued":{"date-parts":[["2023"]]}}}],"schema":"https://github.com/citation-style-language/schema/raw/master/csl-citation.json"} </w:instrText>
      </w:r>
      <w:r w:rsidR="00255AFA">
        <w:fldChar w:fldCharType="separate"/>
      </w:r>
      <w:r w:rsidR="00255AFA" w:rsidRPr="00255AFA">
        <w:rPr>
          <w:rFonts w:ascii="Calibri" w:hAnsi="Calibri" w:cs="Calibri"/>
          <w:kern w:val="0"/>
          <w:szCs w:val="24"/>
        </w:rPr>
        <w:t>(«MeteoBlue» 2023)</w:t>
      </w:r>
      <w:r w:rsidR="00255AFA">
        <w:fldChar w:fldCharType="end"/>
      </w:r>
      <w:r w:rsidR="006C26AB">
        <w:t>. Estas dos anomalías</w:t>
      </w:r>
      <w:r>
        <w:t xml:space="preserve"> </w:t>
      </w:r>
      <w:r w:rsidR="006C26AB">
        <w:t>pueden</w:t>
      </w:r>
      <w:r>
        <w:t xml:space="preserve"> haber tenido un efecto sobre la respiración medida</w:t>
      </w:r>
      <w:r w:rsidR="006C26AB">
        <w:t xml:space="preserve"> ya que esta presenta</w:t>
      </w:r>
      <w:r>
        <w:t xml:space="preserve"> valores de respiración similares los meses de diciembre y enero, o incluso más elevados en el caso de Fiñana, </w:t>
      </w:r>
      <w:r w:rsidR="006C26AB">
        <w:t>a</w:t>
      </w:r>
      <w:r>
        <w:t xml:space="preserve"> los meses circundantes de</w:t>
      </w:r>
      <w:r w:rsidR="006C26AB">
        <w:t xml:space="preserve"> </w:t>
      </w:r>
      <w:r>
        <w:t xml:space="preserve">otoño y primavera </w:t>
      </w:r>
      <w:r w:rsidR="006C26AB">
        <w:t>que suelen presentar</w:t>
      </w:r>
      <w:r>
        <w:t xml:space="preserve"> condiciones normalmente más favorables tanto de temperatura como de </w:t>
      </w:r>
      <w:r w:rsidR="006C26AB">
        <w:t>humedad.</w:t>
      </w:r>
      <w:r>
        <w:t xml:space="preserve"> </w:t>
      </w:r>
    </w:p>
    <w:p w14:paraId="581BE7E8" w14:textId="5AF83FF5" w:rsidR="00BA72C8" w:rsidRDefault="00BA75B5" w:rsidP="00DE51BE">
      <w:pPr>
        <w:spacing w:line="276" w:lineRule="auto"/>
        <w:jc w:val="both"/>
      </w:pPr>
      <w:r>
        <w:t>En segunda instancia</w:t>
      </w:r>
      <w:r w:rsidR="00BA72C8">
        <w:t>,</w:t>
      </w:r>
      <w:r w:rsidR="00BA72C8" w:rsidRPr="00BA72C8">
        <w:t xml:space="preserve"> </w:t>
      </w:r>
      <w:r>
        <w:t>se ha podido observar</w:t>
      </w:r>
      <w:r w:rsidR="00BA72C8" w:rsidRPr="00BA72C8">
        <w:t xml:space="preserve"> que de forma </w:t>
      </w:r>
      <w:r w:rsidR="008F08E0">
        <w:t>general</w:t>
      </w:r>
      <w:r>
        <w:t xml:space="preserve"> </w:t>
      </w:r>
      <w:r w:rsidRPr="00BA72C8">
        <w:t>los flujos de respiración</w:t>
      </w:r>
      <w:r w:rsidR="00BA72C8" w:rsidRPr="00BA72C8">
        <w:t xml:space="preserve"> </w:t>
      </w:r>
      <w:r>
        <w:t>d</w:t>
      </w:r>
      <w:r w:rsidR="00BA72C8">
        <w:t>el robledal (</w:t>
      </w:r>
      <w:r w:rsidR="00BA72C8">
        <w:rPr>
          <w:i/>
          <w:iCs/>
        </w:rPr>
        <w:t>Quercus pyrenaica</w:t>
      </w:r>
      <w:r w:rsidR="00BA72C8">
        <w:t>)</w:t>
      </w:r>
      <w:r w:rsidR="00BA72C8" w:rsidRPr="00BA72C8">
        <w:t xml:space="preserve"> muestra</w:t>
      </w:r>
      <w:r>
        <w:t>n</w:t>
      </w:r>
      <w:r w:rsidR="00BA72C8" w:rsidRPr="00BA72C8">
        <w:t xml:space="preserve"> valores más elevados que </w:t>
      </w:r>
      <w:r>
        <w:t>los del</w:t>
      </w:r>
      <w:r w:rsidR="001647E4">
        <w:t xml:space="preserve"> encinar </w:t>
      </w:r>
      <w:r w:rsidR="00BA72C8">
        <w:t>(</w:t>
      </w:r>
      <w:r w:rsidR="00BA72C8" w:rsidRPr="00BA72C8">
        <w:rPr>
          <w:i/>
          <w:iCs/>
        </w:rPr>
        <w:t>Quercus ilex</w:t>
      </w:r>
      <w:r w:rsidR="00BA72C8">
        <w:t xml:space="preserve">) </w:t>
      </w:r>
      <w:r w:rsidR="001647E4">
        <w:t>dur</w:t>
      </w:r>
      <w:r w:rsidR="00BA72C8" w:rsidRPr="00BA72C8">
        <w:t>ante todo el año</w:t>
      </w:r>
      <w:r w:rsidR="00197C1A">
        <w:t>,</w:t>
      </w:r>
      <w:r>
        <w:t xml:space="preserve"> aunque</w:t>
      </w:r>
      <w:r w:rsidR="008F08E0">
        <w:t xml:space="preserve"> la magnitud de estas diferencias varía</w:t>
      </w:r>
      <w:r w:rsidR="00396557">
        <w:t xml:space="preserve"> según la época</w:t>
      </w:r>
      <w:r w:rsidR="00F8280D">
        <w:t xml:space="preserve"> (</w:t>
      </w:r>
      <w:r w:rsidR="00AD284D" w:rsidRPr="00AD284D">
        <w:t>Figura 14)</w:t>
      </w:r>
      <w:r w:rsidR="00BA72C8" w:rsidRPr="00AD284D">
        <w:t>.</w:t>
      </w:r>
      <w:r w:rsidR="00BA72C8" w:rsidRPr="00BA72C8">
        <w:t xml:space="preserve"> Además de l</w:t>
      </w:r>
      <w:r w:rsidR="008F08E0">
        <w:t>a evolución de los</w:t>
      </w:r>
      <w:r w:rsidR="00BA72C8" w:rsidRPr="00BA72C8">
        <w:t xml:space="preserve"> factores de tipo abiótico</w:t>
      </w:r>
      <w:r w:rsidR="008F08E0">
        <w:t xml:space="preserve"> durante el transcurso del año</w:t>
      </w:r>
      <w:r w:rsidR="00BA72C8" w:rsidRPr="00BA72C8">
        <w:t xml:space="preserve">, una posible explicación </w:t>
      </w:r>
      <w:r w:rsidR="008F08E0">
        <w:t xml:space="preserve">a estas </w:t>
      </w:r>
      <w:r w:rsidR="00396557">
        <w:t>variaciones</w:t>
      </w:r>
      <w:r w:rsidR="008F08E0">
        <w:t xml:space="preserve"> </w:t>
      </w:r>
      <w:r w:rsidR="00BA72C8" w:rsidRPr="00BA72C8">
        <w:t>puede estar en el comportamiento de la especie arbórea de cada sitio de estudio</w:t>
      </w:r>
      <w:r w:rsidR="00297953">
        <w:t xml:space="preserve"> </w:t>
      </w:r>
      <w:r w:rsidR="00297953">
        <w:fldChar w:fldCharType="begin"/>
      </w:r>
      <w:r w:rsidR="008A78DD">
        <w:instrText xml:space="preserve"> ADDIN ZOTERO_ITEM CSL_CITATION {"citationID":"oqmywZtk","properties":{"formattedCitation":"(Raich y Tufekcioglu 2000)","plainCitation":"(Raich y Tufekcioglu 2000)","noteIndex":0},"citationItems":[{"id":"AWTZHZOK/s3SvXudV","uris":["http://zotero.org/users/11290019/items/2MNRLFS2"],"itemData":{"id":393,"type":"article-journal","abstract":"Soil respiration rates vary signiﬁcantly among major plant biomes, suggesting that vegetation type inﬂuences the rate of soil respiration. However, correlations among climatic factors, vegetation distributions, and soil respiration rates make cause-effect arguments difﬁcult. Vegetation may affect soil respiration by inﬂuencing soil microclimate and structure, the quantity of detritus supplied to the soil, the quality of that detritus, and the overall rate of root respiration. At the global scale, soil respiration rates correlate positively with litterfall rates in forests, as previously reported, and with aboveground net primary productivity in grasslands, providing evidence of the importance of detritus supply. To determine the direction and magnitude of the effect of vegetation type on soil respiration, we collated data from published studies where soil respiration rates were measured simultaneously in two or more plant communities. We found no predictable differences in soil respiration between cropped and vegetation-free soils, between forested and cropped soils, or between grassland and cropped soils, possibly due to the diversity of crops and cropping systems included. Factors such as temperature, moisture availability, and substrate properties that simultaneously inﬂuence the production and consumption of organic matter are more important in controlling the overall rate of soil respiration than is vegetation type in most cases. However, coniferous forests had </w:instrText>
      </w:r>
      <w:r w:rsidR="008A78DD">
        <w:rPr>
          <w:rFonts w:ascii="Cambria Math" w:hAnsi="Cambria Math" w:cs="Cambria Math"/>
        </w:rPr>
        <w:instrText>∼</w:instrText>
      </w:r>
      <w:r w:rsidR="008A78DD">
        <w:instrText xml:space="preserve">10% lower rates of soil respiration than did adjacent broad-leaved forests growing on the same soil type, and grasslands had, on average, </w:instrText>
      </w:r>
      <w:r w:rsidR="008A78DD">
        <w:rPr>
          <w:rFonts w:ascii="Cambria Math" w:hAnsi="Cambria Math" w:cs="Cambria Math"/>
        </w:rPr>
        <w:instrText>∼</w:instrText>
      </w:r>
      <w:r w:rsidR="008A78DD">
        <w:instrText xml:space="preserve">20% higher soil respiration rates than did comparable forest stands, demonstrating that vegetation type does in some cases signiﬁcantly affect rates of soil respiration.","language":"en","source":"Zotero","title":"Vegetation and soil respiration: Correlations and controls","author":[{"family":"Raich","given":"James W"},{"family":"Tufekcioglu","given":"Aydin"}],"issued":{"date-parts":[["2000"]]}}}],"schema":"https://github.com/citation-style-language/schema/raw/master/csl-citation.json"} </w:instrText>
      </w:r>
      <w:r w:rsidR="00297953">
        <w:fldChar w:fldCharType="separate"/>
      </w:r>
      <w:r w:rsidR="00297953" w:rsidRPr="00297953">
        <w:rPr>
          <w:rFonts w:ascii="Calibri" w:hAnsi="Calibri" w:cs="Calibri"/>
        </w:rPr>
        <w:t>(Raich y Tufekcioglu 2000)</w:t>
      </w:r>
      <w:r w:rsidR="00297953">
        <w:fldChar w:fldCharType="end"/>
      </w:r>
      <w:r w:rsidR="00BA72C8" w:rsidRPr="00BA72C8">
        <w:t>.</w:t>
      </w:r>
      <w:r w:rsidR="001647E4">
        <w:t xml:space="preserve"> </w:t>
      </w:r>
      <w:r w:rsidR="00EC1737">
        <w:t>L</w:t>
      </w:r>
      <w:r w:rsidR="001647E4">
        <w:t>os</w:t>
      </w:r>
      <w:r w:rsidR="00BA72C8" w:rsidRPr="00BA72C8">
        <w:t xml:space="preserve"> bosques </w:t>
      </w:r>
      <w:r w:rsidR="00AF4E3F">
        <w:t>caducifolios</w:t>
      </w:r>
      <w:r w:rsidR="00396557">
        <w:t xml:space="preserve"> como el robledal</w:t>
      </w:r>
      <w:r w:rsidR="00BA72C8" w:rsidRPr="00BA72C8">
        <w:t xml:space="preserve"> </w:t>
      </w:r>
      <w:r w:rsidR="00396557">
        <w:t xml:space="preserve">renuevan su hoja todos los años y se despojan de ella en un período concreto y corto del año, en otoño. </w:t>
      </w:r>
      <w:r w:rsidR="003C3E6B">
        <w:t>En cambio, l</w:t>
      </w:r>
      <w:r w:rsidR="004F5121">
        <w:t xml:space="preserve">os </w:t>
      </w:r>
      <w:r w:rsidR="00BA72C8" w:rsidRPr="00BA72C8">
        <w:t>bosque</w:t>
      </w:r>
      <w:r w:rsidR="00AF4E3F">
        <w:t xml:space="preserve">s perennifolios </w:t>
      </w:r>
      <w:r w:rsidR="00BA72C8" w:rsidRPr="00BA72C8">
        <w:t xml:space="preserve">como </w:t>
      </w:r>
      <w:r w:rsidR="001647E4">
        <w:t>el encinar</w:t>
      </w:r>
      <w:r w:rsidR="003C3E6B">
        <w:t xml:space="preserve"> pierden hojas de forma gradual durante el año</w:t>
      </w:r>
      <w:r w:rsidR="00BA72C8" w:rsidRPr="00BA72C8">
        <w:t>.</w:t>
      </w:r>
      <w:r w:rsidR="004F41E3">
        <w:t xml:space="preserve"> La producción de hojarasca es la principal fuente de carbono orgánico presente en el suelo (SOC), u</w:t>
      </w:r>
      <w:r w:rsidR="00C3671C">
        <w:t>no de los principales factores que afectan a la respiración del suelo</w:t>
      </w:r>
      <w:r w:rsidR="00917037">
        <w:t xml:space="preserve"> ya que es el principal sustrato de la respiración heterotrófica </w:t>
      </w:r>
      <w:r w:rsidR="004F41E3">
        <w:fldChar w:fldCharType="begin"/>
      </w:r>
      <w:r w:rsidR="004F41E3">
        <w:instrText xml:space="preserve"> ADDIN ZOTERO_ITEM CSL_CITATION {"citationID":"sHrgpdbW","properties":{"formattedCitation":"(Tang, Baldocchi, y Xu 2005)","plainCitation":"(Tang, Baldocchi, y Xu 2005)","noteIndex":0},"citationItems":[{"id":320,"uris":["http://zotero.org/users/11290019/items/YI7DJGCQ"],"itemData":{"id":320,"type":"article-journal","abstract":"To estimate how tree photosynthesis modulates soil respiration, we simultaneously and continuously measured soil respiration and canopy photosynthesis over an oak-grass savanna during the summer, when the annual grass between trees was dead. Soil respiration measured under a tree crown reﬂected the sum of rhizosphere respiration and heterotrophic respiration; soil respiration measured in an open area represented heterotrophic respiration. Soil respiration was measured using solid-state CO2 sensors buried in soils and the ﬂux-gradient method. Canopy photosynthesis was obtained from overstory and understory ﬂux measurements using the eddy covariance method. We found that the diurnal pattern of soil respiration in the open was driven by soil temperature, while soil respiration under the tree was decoupled with soil temperature. Although soil moisture controlled the seasonal pattern of soil respiration, it did not inﬂuence the diurnal pattern of soil respiration. Soil respiration under the tree controlled by the root component was strongly correlated with tree photosynthesis, but with a time lag of 7–12 h. These results indicate that photosynthesis drives soil respiration in addition to soil temperature and moisture.","container-title":"Global Change Biology","DOI":"10.1111/j.1365-2486.2005.00978.x","ISSN":"1354-1013, 1365-2486","issue":"8","journalAbbreviation":"Global Change Biol","language":"en","page":"1298-1304","source":"DOI.org (Crossref)","title":"Tree photosynthesis modulates soil respiration on a diurnal time scale","volume":"11","author":[{"family":"Tang","given":"Jianwu"},{"family":"Baldocchi","given":"Dennis D."},{"family":"Xu","given":"Liukang"}],"issued":{"date-parts":[["2005",8]]}}}],"schema":"https://github.com/citation-style-language/schema/raw/master/csl-citation.json"} </w:instrText>
      </w:r>
      <w:r w:rsidR="004F41E3">
        <w:fldChar w:fldCharType="separate"/>
      </w:r>
      <w:r w:rsidR="004F41E3" w:rsidRPr="004F41E3">
        <w:rPr>
          <w:rFonts w:ascii="Calibri" w:hAnsi="Calibri" w:cs="Calibri"/>
        </w:rPr>
        <w:t>(Tang, Baldocchi, y Xu 2005)</w:t>
      </w:r>
      <w:r w:rsidR="004F41E3">
        <w:fldChar w:fldCharType="end"/>
      </w:r>
      <w:r w:rsidR="00C3671C">
        <w:t xml:space="preserve"> </w:t>
      </w:r>
      <w:r w:rsidR="004F41E3">
        <w:fldChar w:fldCharType="begin"/>
      </w:r>
      <w:r w:rsidR="004F41E3">
        <w:instrText xml:space="preserve"> ADDIN ZOTERO_ITEM CSL_CITATION {"citationID":"Z1v4sRNo","properties":{"formattedCitation":"(Mencuccini y H\\uc0\\u246{}ltt\\uc0\\u228{} 2010)","plainCitation":"(Mencuccini y Hölttä 2010)","noteIndex":0},"citationItems":[{"id":321,"uris":["http://zotero.org/users/11290019/items/9RH8NI7V"],"itemData":{"id":321,"type":"article-journal","container-title":"New Phytologist","DOI":"10.1111/j.1469-8137.2009.03050.x","ISSN":"0028-646X, 1469-8137","issue":"1","journalAbbreviation":"New Phytologist","language":"en","page":"189-203","source":"DOI.org (Crossref)","title":"The significance of phloem transport for the speed with which canopy photosynthesis and belowground respiration are linked","volume":"185","author":[{"family":"Mencuccini","given":"Maurizio"},{"family":"Hölttä","given":"Teemu"}],"issued":{"date-parts":[["2010",1]]}}}],"schema":"https://github.com/citation-style-language/schema/raw/master/csl-citation.json"} </w:instrText>
      </w:r>
      <w:r w:rsidR="004F41E3">
        <w:fldChar w:fldCharType="separate"/>
      </w:r>
      <w:r w:rsidR="004F41E3" w:rsidRPr="004F41E3">
        <w:rPr>
          <w:rFonts w:ascii="Calibri" w:hAnsi="Calibri" w:cs="Calibri"/>
          <w:kern w:val="0"/>
          <w:szCs w:val="24"/>
        </w:rPr>
        <w:t>(Mencuccini y Hölttä 2010)</w:t>
      </w:r>
      <w:r w:rsidR="004F41E3">
        <w:fldChar w:fldCharType="end"/>
      </w:r>
      <w:r w:rsidR="004F41E3">
        <w:t xml:space="preserve">. Diferentes especies vegetativas pueden dar lugar a diferentes tipos de SOC en términos de calidad, cantidad y, en este caso, cantidad según la época del año </w:t>
      </w:r>
      <w:r w:rsidR="004F41E3">
        <w:fldChar w:fldCharType="begin"/>
      </w:r>
      <w:r w:rsidR="004F41E3">
        <w:instrText xml:space="preserve"> ADDIN ZOTERO_ITEM CSL_CITATION {"citationID":"CFo6KRA5","properties":{"formattedCitation":"(F. Wang et\\uc0\\u160{}al. 2014)","plainCitation":"(F. Wang et al. 2014)","noteIndex":0},"citationItems":[{"id":325,"uris":["http://zotero.org/users/11290019/items/H3MYLGU7"],"itemData":{"id":325,"type":"article-journal","abstract":"We found that fresh leaves decomposed faster than their conspecific fallen litter. Although total microbial biomass and bacterial biomass were similar among treatments, soil fungal biomass was higher in fresh leaf than fallen litter treatments, resulting in greater values of the Fungal phospholipid fatty acids (PLFAs)/ Bacterial PLFAs ratio. Fungal PLFA values were greater for Schima superba than the other species. The effect of litter type on soil respiration was species-dependent. Specifically, fallen litter released 35% more CO2 than fresh leaves of the conifer P. elliottii. The opposite pattern was observed in the broadleaf species whose fresh leaf treatments emitted 17%–32% more CO2 than fallen litter. Given future predictions that global climate change will cause more disturbances to forests, these results indicate that conifer and broadleaf forests in subtropical China may respond differently to increased fresh litter inputs, with net soil microbial respiration decreasing in conifer forests and increasing in broadleaf forests.","container-title":"Journal of Plant Ecology","DOI":"10.1093/jpe/rtt016","ISSN":"1752-9921, 1752-993X","issue":"1","journalAbbreviation":"Journal of Plant Ecology","language":"en","page":"86-96","source":"DOI.org (Crossref)","title":"Species-dependent responses of soil microbial properties to fresh leaf inputs in a subtropical forest soil in South China","volume":"7","author":[{"family":"Wang","given":"F."},{"family":"Liu","given":"J."},{"family":"Zou","given":"B."},{"family":"Neher","given":"D. A."},{"family":"Zhu","given":"W."},{"family":"Li","given":"Z."}],"issued":{"date-parts":[["2014",2,1]]}}}],"schema":"https://github.com/citation-style-language/schema/raw/master/csl-citation.json"} </w:instrText>
      </w:r>
      <w:r w:rsidR="004F41E3">
        <w:fldChar w:fldCharType="separate"/>
      </w:r>
      <w:r w:rsidR="004F41E3" w:rsidRPr="004F41E3">
        <w:rPr>
          <w:rFonts w:ascii="Calibri" w:hAnsi="Calibri" w:cs="Calibri"/>
          <w:kern w:val="0"/>
          <w:szCs w:val="24"/>
        </w:rPr>
        <w:t>(F. Wang et al. 2014)</w:t>
      </w:r>
      <w:r w:rsidR="004F41E3">
        <w:fldChar w:fldCharType="end"/>
      </w:r>
      <w:r w:rsidR="00454E6D">
        <w:t>.</w:t>
      </w:r>
      <w:r w:rsidR="00917037">
        <w:t xml:space="preserve"> </w:t>
      </w:r>
      <w:r w:rsidR="00BA72C8" w:rsidRPr="00BA72C8">
        <w:t xml:space="preserve">En </w:t>
      </w:r>
      <w:r w:rsidR="003C3E6B">
        <w:t xml:space="preserve">esta </w:t>
      </w:r>
      <w:r w:rsidR="00BA72C8" w:rsidRPr="00BA72C8">
        <w:t xml:space="preserve">línea, podemos ver </w:t>
      </w:r>
      <w:r w:rsidR="001647E4">
        <w:t>c</w:t>
      </w:r>
      <w:r w:rsidR="00BA72C8" w:rsidRPr="00BA72C8">
        <w:t xml:space="preserve">ómo las diferencias de </w:t>
      </w:r>
      <w:r w:rsidR="003C3E6B">
        <w:t>respiración</w:t>
      </w:r>
      <w:r w:rsidR="00BA72C8" w:rsidRPr="00BA72C8">
        <w:t xml:space="preserve"> entre ambas especies son </w:t>
      </w:r>
      <w:r w:rsidR="003C3E6B">
        <w:t>mayores</w:t>
      </w:r>
      <w:r w:rsidR="00BA72C8" w:rsidRPr="00BA72C8">
        <w:t xml:space="preserve"> en </w:t>
      </w:r>
      <w:r w:rsidR="003C3E6B">
        <w:t>otoño</w:t>
      </w:r>
      <w:r w:rsidR="00F22499">
        <w:t xml:space="preserve"> y menores durante el resto del año</w:t>
      </w:r>
      <w:r w:rsidR="00A24182">
        <w:t xml:space="preserve">, con un valor promedio y desviación estándar en este período de </w:t>
      </w:r>
      <w:r w:rsidR="00F22499" w:rsidRPr="00F22499">
        <w:t>2,6</w:t>
      </w:r>
      <w:r w:rsidR="00F22499">
        <w:t>2</w:t>
      </w:r>
      <w:r w:rsidR="00D12A18">
        <w:t xml:space="preserve"> </w:t>
      </w:r>
      <w:r w:rsidR="00D12A18" w:rsidRPr="00CC63BD">
        <w:t>µ</w:t>
      </w:r>
      <w:r w:rsidR="00D12A18">
        <w:t>mol m</w:t>
      </w:r>
      <w:r w:rsidR="00D12A18" w:rsidRPr="00CC63BD">
        <w:rPr>
          <w:vertAlign w:val="superscript"/>
        </w:rPr>
        <w:t>-2</w:t>
      </w:r>
      <w:r w:rsidR="00D12A18">
        <w:t xml:space="preserve"> s</w:t>
      </w:r>
      <w:r w:rsidR="00D12A18" w:rsidRPr="00CC63BD">
        <w:rPr>
          <w:vertAlign w:val="superscript"/>
        </w:rPr>
        <w:t>-1</w:t>
      </w:r>
      <w:r w:rsidR="00F22499" w:rsidRPr="00F22499">
        <w:t xml:space="preserve"> </w:t>
      </w:r>
      <w:r w:rsidR="00A24182">
        <w:t xml:space="preserve">y </w:t>
      </w:r>
      <w:r w:rsidR="00D12A18">
        <w:t>1,51</w:t>
      </w:r>
      <w:r w:rsidR="00A24182">
        <w:t xml:space="preserve"> </w:t>
      </w:r>
      <w:r w:rsidR="00D12A18" w:rsidRPr="00CC63BD">
        <w:t>µ</w:t>
      </w:r>
      <w:r w:rsidR="00D12A18">
        <w:t>mol m</w:t>
      </w:r>
      <w:r w:rsidR="00D12A18" w:rsidRPr="00CC63BD">
        <w:rPr>
          <w:vertAlign w:val="superscript"/>
        </w:rPr>
        <w:t>-2</w:t>
      </w:r>
      <w:r w:rsidR="00D12A18">
        <w:t xml:space="preserve"> s</w:t>
      </w:r>
      <w:r w:rsidR="00D12A18" w:rsidRPr="00CC63BD">
        <w:rPr>
          <w:vertAlign w:val="superscript"/>
        </w:rPr>
        <w:t>-1</w:t>
      </w:r>
      <w:r w:rsidR="00D12A18">
        <w:rPr>
          <w:vertAlign w:val="superscript"/>
        </w:rPr>
        <w:t xml:space="preserve"> </w:t>
      </w:r>
      <w:r w:rsidR="00A24182">
        <w:t xml:space="preserve">respectivamente en el robledal y de </w:t>
      </w:r>
      <w:r w:rsidR="00D12A18" w:rsidRPr="00D12A18">
        <w:t>1,4</w:t>
      </w:r>
      <w:r w:rsidR="00D12A18">
        <w:t>5</w:t>
      </w:r>
      <w:r w:rsidR="00D12A18" w:rsidRPr="00D12A18">
        <w:t xml:space="preserve"> </w:t>
      </w:r>
      <w:r w:rsidR="00D12A18" w:rsidRPr="00CC63BD">
        <w:t>µ</w:t>
      </w:r>
      <w:r w:rsidR="00D12A18">
        <w:t>mol m</w:t>
      </w:r>
      <w:r w:rsidR="00D12A18" w:rsidRPr="00CC63BD">
        <w:rPr>
          <w:vertAlign w:val="superscript"/>
        </w:rPr>
        <w:t>-2</w:t>
      </w:r>
      <w:r w:rsidR="00D12A18">
        <w:t xml:space="preserve"> s</w:t>
      </w:r>
      <w:r w:rsidR="00D12A18" w:rsidRPr="00CC63BD">
        <w:rPr>
          <w:vertAlign w:val="superscript"/>
        </w:rPr>
        <w:t>-1</w:t>
      </w:r>
      <w:r w:rsidR="00D12A18">
        <w:t xml:space="preserve"> </w:t>
      </w:r>
      <w:r w:rsidR="00A24182">
        <w:t xml:space="preserve">y </w:t>
      </w:r>
      <w:r w:rsidR="00D12A18">
        <w:t>1,46</w:t>
      </w:r>
      <w:r w:rsidR="00D12A18" w:rsidRPr="00D12A18">
        <w:t xml:space="preserve"> </w:t>
      </w:r>
      <w:r w:rsidR="00D12A18" w:rsidRPr="00CC63BD">
        <w:t>µ</w:t>
      </w:r>
      <w:r w:rsidR="00D12A18">
        <w:t>mol m</w:t>
      </w:r>
      <w:r w:rsidR="00D12A18" w:rsidRPr="00CC63BD">
        <w:rPr>
          <w:vertAlign w:val="superscript"/>
        </w:rPr>
        <w:t>-2</w:t>
      </w:r>
      <w:r w:rsidR="00D12A18">
        <w:t xml:space="preserve"> s</w:t>
      </w:r>
      <w:r w:rsidR="00D12A18" w:rsidRPr="00CC63BD">
        <w:rPr>
          <w:vertAlign w:val="superscript"/>
        </w:rPr>
        <w:t>-1</w:t>
      </w:r>
      <w:r w:rsidR="00A24182">
        <w:t xml:space="preserve"> en el encinar. Es justamente en esta época en la</w:t>
      </w:r>
      <w:r w:rsidR="001647E4">
        <w:t xml:space="preserve"> que</w:t>
      </w:r>
      <w:r w:rsidR="00BA72C8" w:rsidRPr="00BA72C8">
        <w:t xml:space="preserve"> </w:t>
      </w:r>
      <w:r w:rsidR="001647E4">
        <w:t>el robledal</w:t>
      </w:r>
      <w:r w:rsidR="00BA72C8" w:rsidRPr="00BA72C8">
        <w:t xml:space="preserve"> </w:t>
      </w:r>
      <w:r w:rsidR="003C3E6B">
        <w:t>pierde la hoja</w:t>
      </w:r>
      <w:r w:rsidR="00A24182">
        <w:t>, lo que podría resultar en una mayor aportación de materia orgánica en este parcela mientras que durante el resto del año ambas parcelas p</w:t>
      </w:r>
      <w:r w:rsidR="00197C1A">
        <w:t>odrían tener un</w:t>
      </w:r>
      <w:r w:rsidR="003C3E6B">
        <w:t xml:space="preserve"> aporte de materia orgánica más parecido</w:t>
      </w:r>
      <w:r w:rsidR="00BA72C8" w:rsidRPr="00BA72C8">
        <w:t>.</w:t>
      </w:r>
    </w:p>
    <w:p w14:paraId="551C69DE" w14:textId="4B83C621" w:rsidR="00970B5E" w:rsidRDefault="00BA75B5" w:rsidP="00DE51BE">
      <w:pPr>
        <w:spacing w:line="276" w:lineRule="auto"/>
        <w:jc w:val="both"/>
      </w:pPr>
      <w:r>
        <w:t>Además de las diferencias entre sistemas forestales, en este estudio se han podido observar también las diferencias entre microhábitats dentro de cada sistema</w:t>
      </w:r>
      <w:r w:rsidR="00F8280D">
        <w:t>,</w:t>
      </w:r>
      <w:r w:rsidR="006A2BF6">
        <w:t xml:space="preserve"> generados como consecuencia del resalveo</w:t>
      </w:r>
      <w:r w:rsidRPr="00297953">
        <w:t>.</w:t>
      </w:r>
      <w:r w:rsidRPr="00BA75B5">
        <w:t xml:space="preserve"> </w:t>
      </w:r>
      <w:r>
        <w:t>Tanto en el robledal como en el encinar, los valores de respiración</w:t>
      </w:r>
      <w:r w:rsidR="006A2BF6">
        <w:t xml:space="preserve"> medidos</w:t>
      </w:r>
      <w:r>
        <w:t xml:space="preserve"> bajo copa han sido siempre superiores a</w:t>
      </w:r>
      <w:r w:rsidR="006A2BF6">
        <w:t xml:space="preserve"> </w:t>
      </w:r>
      <w:r>
        <w:t>l</w:t>
      </w:r>
      <w:r w:rsidR="006A2BF6">
        <w:t>os</w:t>
      </w:r>
      <w:r>
        <w:t xml:space="preserve"> </w:t>
      </w:r>
      <w:r w:rsidR="00B90859">
        <w:t xml:space="preserve">microhábitat </w:t>
      </w:r>
      <w:r>
        <w:t>de suelo desnudo</w:t>
      </w:r>
      <w:r w:rsidR="006A2BF6">
        <w:t xml:space="preserve"> presente como consecuencia del resalveo</w:t>
      </w:r>
      <w:r>
        <w:t>.</w:t>
      </w:r>
      <w:r w:rsidR="00C3671C">
        <w:t xml:space="preserve"> </w:t>
      </w:r>
      <w:r w:rsidR="00991E2D">
        <w:t xml:space="preserve">Estas diferencias podrían verse explicadas por los principales factores que afectan a la respiración del suelo, que son los climáticos, entre los que destacan temperatura y humedad, la vegetación y el SOC </w:t>
      </w:r>
      <w:r w:rsidR="00991E2D">
        <w:fldChar w:fldCharType="begin"/>
      </w:r>
      <w:r w:rsidR="00AD284D">
        <w:instrText xml:space="preserve"> ADDIN ZOTERO_ITEM CSL_CITATION {"citationID":"mLAyPATy","properties":{"formattedCitation":"(Ming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991E2D">
        <w:fldChar w:fldCharType="separate"/>
      </w:r>
      <w:r w:rsidR="00991E2D" w:rsidRPr="001B2C9B">
        <w:rPr>
          <w:rFonts w:ascii="Calibri" w:hAnsi="Calibri" w:cs="Calibri"/>
        </w:rPr>
        <w:t>(Ming Xu y Shang 2016)</w:t>
      </w:r>
      <w:r w:rsidR="00991E2D">
        <w:fldChar w:fldCharType="end"/>
      </w:r>
      <w:r w:rsidR="00991E2D">
        <w:t xml:space="preserve">. En el </w:t>
      </w:r>
      <w:r w:rsidR="00B90859">
        <w:t xml:space="preserve">microhábitat </w:t>
      </w:r>
      <w:r w:rsidR="00991E2D">
        <w:t xml:space="preserve">bajo copa </w:t>
      </w:r>
      <w:r w:rsidR="006A2BF6">
        <w:t>el suelo</w:t>
      </w:r>
      <w:r w:rsidR="00991E2D">
        <w:t xml:space="preserve"> recibe un aporte de materia orgánica </w:t>
      </w:r>
      <w:r w:rsidR="004B4082">
        <w:t xml:space="preserve">constante mientras que en el </w:t>
      </w:r>
      <w:r w:rsidR="00B90859">
        <w:t xml:space="preserve">microhábitat </w:t>
      </w:r>
      <w:r w:rsidR="00536240">
        <w:t xml:space="preserve">de suelo desnudo el aporte es mínimo. </w:t>
      </w:r>
      <w:r w:rsidR="00BC1AAA" w:rsidRPr="008C4CB2">
        <w:t>En ecosistema</w:t>
      </w:r>
      <w:r w:rsidR="006A2BF6">
        <w:t>s similares</w:t>
      </w:r>
      <w:r w:rsidR="00BC1AAA" w:rsidRPr="008C4CB2">
        <w:t xml:space="preserve">, </w:t>
      </w:r>
      <w:r w:rsidR="00BC1AAA">
        <w:t xml:space="preserve">se ha observado </w:t>
      </w:r>
      <w:r w:rsidR="006A2BF6">
        <w:t xml:space="preserve">que </w:t>
      </w:r>
      <w:r w:rsidR="00BC1AAA">
        <w:t>la respiración heterotrófica</w:t>
      </w:r>
      <w:r w:rsidR="00BC1AAA" w:rsidRPr="008C4CB2">
        <w:t xml:space="preserve"> se correlaciona positivamente con el contenido de carbono orgánico del suelo </w:t>
      </w:r>
      <w:r w:rsidR="006A2BF6">
        <w:t>ya que proporciona</w:t>
      </w:r>
      <w:r w:rsidR="00BC1AAA" w:rsidRPr="008C4CB2">
        <w:t xml:space="preserve"> más fuentes y sitios de reacción para la descomposición microbiana </w:t>
      </w:r>
      <w:r w:rsidR="00BC1AAA">
        <w:fldChar w:fldCharType="begin"/>
      </w:r>
      <w:r w:rsidR="00BC1AAA">
        <w:instrText xml:space="preserve"> ADDIN ZOTERO_ITEM CSL_CITATION {"citationID":"Ip9HBNsZ","properties":{"formattedCitation":"(Q. Wang et\\uc0\\u160{}al. 2013)","plainCitation":"(Q. Wang et al. 2013)","noteIndex":0},"citationItems":[{"id":330,"uris":["http://zotero.org/users/11290019/items/KGCLMMSR"],"itemData":{"id":330,"type":"article-journal","abstract":"We determined the effects of aboveground and belowground C inputs on soil CO2 efﬂux and microbial community composition by phospholipid fatty acids using aboveground litter addition or removal and root trenching in a subtropical forest in Southern China. From January 2011 to December 2011, soil respiration varied with the seasonal changes in soil temperature and water content, but its pattern was not altered by C input manipulation. The effects of C input manipulation on the temperature sensitivity of soil respiration was season-dependent, which were greater in the dormant season than in the growing season. Litter addition increased the soil respiration by 33% compared with the control, whereas litter removal decreased it by 22.6%. Root trenching decreased soil respiration by 20.4%. Aboveground litter decomposition, root and rhizosphere respiration, and mineral soil respiration contributed to 22.3%, 20.1%, and 57.6% of total soil CO2 efﬂux, respectively. We also found that increase in soil CO2 efﬂux induced by litter addition was 10.4% greater than decrease by litter removal. Litter removal increased 21.6% of the concentration of Gram-positive bacteria and decreased 32.8% of the bacteria to fungi ratio, compared with the control. Root trenching increased the concentrations of bacteria, fungi, and actinomycetes by 28.8%, 161.2% and 32.5%, respectively, but decreased the Gram-negative to Gram-positive bacteria and the bacteria to fungi ratios by 57.4% and 107.9%. C input treatment did not increase the Gram-positive bacteria but nor decreased the Gram-negative to Gram-positive bacteria ratio. The concentration of the 16:0 PLFA and the Gram-negative to Gram-positive bacteria ratio were signiﬁcantly correlated with soil respiration. These results suggest that root C input has greater inﬂuence on soil microbial community composition than the aboveground litter C input.","container-title":"Agricultural and Forest Meteorology","DOI":"10.1016/j.agrformet.2013.04.021","ISSN":"01681923","journalAbbreviation":"Agricultural and Forest Meteorology","language":"en","page":"152-160","source":"DOI.org (Crossref)","title":"Carbon input manipulation affects soil respiration and microbial community composition in a subtropical coniferous forest","volume":"178-179","author":[{"family":"Wang","given":"Qingkui"},{"family":"He","given":"Tongxin"},{"family":"Wang","given":"Silong"},{"family":"Liu","given":"Li"}],"issued":{"date-parts":[["2013",9]]}}}],"schema":"https://github.com/citation-style-language/schema/raw/master/csl-citation.json"} </w:instrText>
      </w:r>
      <w:r w:rsidR="00BC1AAA">
        <w:fldChar w:fldCharType="separate"/>
      </w:r>
      <w:r w:rsidR="00BC1AAA" w:rsidRPr="001B2C9B">
        <w:rPr>
          <w:rFonts w:ascii="Calibri" w:hAnsi="Calibri" w:cs="Calibri"/>
          <w:kern w:val="0"/>
          <w:szCs w:val="24"/>
        </w:rPr>
        <w:t>(Q. Wang et al. 2013)</w:t>
      </w:r>
      <w:r w:rsidR="00BC1AAA">
        <w:fldChar w:fldCharType="end"/>
      </w:r>
      <w:r w:rsidR="00BC1AAA">
        <w:t>. Por lo tanto, cabe esperar que la respiración sea mayor en los microhábitats con mayor SOC dentro de cada ecosistema</w:t>
      </w:r>
      <w:r w:rsidR="006A2BF6">
        <w:t>,</w:t>
      </w:r>
      <w:r w:rsidR="00BC1AAA">
        <w:t xml:space="preserve"> como se ha podido observar en este estudio.</w:t>
      </w:r>
      <w:r w:rsidR="00F803B8">
        <w:t xml:space="preserve"> </w:t>
      </w:r>
    </w:p>
    <w:p w14:paraId="4AC1A23D" w14:textId="6CB66F8D" w:rsidR="00C3671C" w:rsidRDefault="00F803B8" w:rsidP="00DE51BE">
      <w:pPr>
        <w:spacing w:line="276" w:lineRule="auto"/>
        <w:jc w:val="both"/>
      </w:pPr>
      <w:r>
        <w:t>Por otro lado, al tratarse de una reacción bioquímica</w:t>
      </w:r>
      <w:ins w:id="27" w:author="PENÉLOPE SERRANO ORTIZ" w:date="2024-01-08T23:18:00Z">
        <w:r w:rsidR="006A2BF6">
          <w:t>,</w:t>
        </w:r>
      </w:ins>
      <w:r>
        <w:t xml:space="preserve"> la respiración del suelo depende de la temperatura. Cuando las temperaturas son muy bajas la tasa metabólica de los microorganismos se reduce notoriamente </w:t>
      </w:r>
      <w:r>
        <w:fldChar w:fldCharType="begin"/>
      </w:r>
      <w:r w:rsidR="00AD284D">
        <w:instrText xml:space="preserve"> ADDIN ZOTERO_ITEM CSL_CITATION {"citationID":"c6IQSvT4","properties":{"formattedCitation":"(Rivkina et\\uc0\\u160{}al. 2000)","plainCitation":"(Rivkina et al. 2000)","noteIndex":0},"citationItems":[{"id":309,"uris":["http://zotero.org/users/11290019/items/4DP6RIBX"],"itemData":{"id":309,"type":"article-journal","abstract":"ABSTRACT\n            \n              Metabolic activity was measured in the laboratory at temperatures between 5 and −20°C on the basis of incorporation of\n              14\n              C-labeled acetate into lipids by samples of a natural population of bacteria from Siberian permafrost (permanently frozen soil). Incorporation followed a sigmoidal pattern similar to growth curves. At all temperatures, the log phase was followed, within 200 to 350 days, by a stationary phase, which was monitored until the 550th day of activity. The minimum doubling times ranged from 1 day (5°C) to 20 days (−10°C) to ca. 160 days (−20°C). The curves reached the stationary phase at different levels, depending on the incubation temperature. We suggest that the stationary phase, which is generally considered to be reached when the availability of nutrients becomes limiting, was brought on under our conditions by the formation of diffusion barriers in the thin layers of unfrozen water known to be present in permafrost soils, the thickness of which depends on temperature.","container-title":"Applied and Environmental Microbiology","DOI":"10.1128/AEM.66.8.3230-3233.2000","ISSN":"0099-2240, 1098-5336","issue":"8","journalAbbreviation":"Appl Environ Microbiol","language":"en","page":"3230-3233","source":"DOI.org (Crossref)","title":"Metabolic Activity of Permafrost Bacteria below the Freezing Point","volume":"66","author":[{"family":"Rivkina","given":"E. M."},{"family":"Friedmann","given":"E. I."},{"family":"McKay","given":"C. P."},{"family":"Gilichinsky","given":"D. A."}],"issued":{"date-parts":[["2000",8]]}}}],"schema":"https://github.com/citation-style-language/schema/raw/master/csl-citation.json"} </w:instrText>
      </w:r>
      <w:r>
        <w:fldChar w:fldCharType="separate"/>
      </w:r>
      <w:r w:rsidRPr="001B2C9B">
        <w:rPr>
          <w:rFonts w:ascii="Calibri" w:hAnsi="Calibri" w:cs="Calibri"/>
          <w:kern w:val="0"/>
          <w:szCs w:val="24"/>
        </w:rPr>
        <w:t>(Rivkina et al. 2000)</w:t>
      </w:r>
      <w:r>
        <w:fldChar w:fldCharType="end"/>
      </w:r>
      <w:r>
        <w:t xml:space="preserve">. En cambio, cuando las temperaturas suben, las reacciones metabólicas se aceleran. Así mismo, la respiración también depende de la humedad, cuando el contenido de agua es bajo, la difusión de sustratos solubles se reduce y cuando el contenido de agua es elevado la difusión de oxígeno se reduce </w:t>
      </w:r>
      <w:r>
        <w:fldChar w:fldCharType="begin"/>
      </w:r>
      <w:r w:rsidR="00AD284D">
        <w:instrText xml:space="preserve"> ADDIN ZOTERO_ITEM CSL_CITATION {"citationID":"pGcqm7Z5","properties":{"formattedCitation":"(Davidson, Janssens, y Luo 2006)","plainCitation":"(Davidson, Janssens, y Luo 2006)","noteIndex":0},"citationItems":[{"id":316,"uris":["http://zotero.org/users/11290019/items/9Q7SCQNV"],"itemData":{"id":316,"type":"article-journal","abstract":"Respiration, which is the second most important carbon ﬂux in ecosystems following gross primary productivity, is typically represented in biogeochemical models by simple temperature dependence equations. These equations were established in the 19th century and have been modiﬁed very little since then. Recent applications of these equations to data on soil respiration have produced highly variable apparent temperature sensitivities. This paper searches for reasons for this variability, ranging from biochemical reactions to ecosystem-scale substrate supply. For a simple membranebound enzymatic system that follows Michaelis–Menten kinetics, the temperature sensitivities of maximum enzyme activity (Vmax) and the half-saturation constant that reﬂects the afﬁnity of the enzyme for the substrate (Km) can cancel each other to produce no net temperature dependence of the enzyme. Alternatively, when diffusion of substrates covaries with temperature, then the combined temperature sensitivity can be higher than that of each individual process. We also present examples to show that soluble carbon substrate supply is likely to be important at scales ranging from transport across membranes, diffusion through soil water ﬁlms, allocation to aboveground and belowground plant tissues, phenological patterns of carbon allocation and growth, and intersite differences in productivity. Robust models of soil respiration will require that the direct effects of substrate supply, temperature, and desiccation stress be separated from the indirect effects of temperature and soil water content on substrate diffusion and availability. We speculate that apparent Q10 values of respiration that are signiﬁcantly above about 2.5 probably indicate that some unidentiﬁed process of substrate supply is confounded with observed temperature variation.","container-title":"Global Change Biology","DOI":"10.1111/j.1365-2486.2005.01065.x","ISSN":"13541013","issue":"2","language":"en","page":"154-164","source":"DOI.org (Crossref)","title":"On the variability of respiration in terrestrial ecosystems: moving beyond &lt;i&gt;Q&lt;/i&gt; &lt;sub&gt;10&lt;/sub&gt;: ON THE VARIABILITY OF RESPIRATION IN TERRESTRIAL ECOSYSTEMS","title-short":"On the variability of respiration in terrestrial ecosystems","volume":"12","author":[{"family":"Davidson","given":"Eric A."},{"family":"Janssens","given":"Ivan A."},{"family":"Luo","given":"Yiqi"}],"issued":{"date-parts":[["2006",2]]}}}],"schema":"https://github.com/citation-style-language/schema/raw/master/csl-citation.json"} </w:instrText>
      </w:r>
      <w:r>
        <w:fldChar w:fldCharType="separate"/>
      </w:r>
      <w:r w:rsidRPr="001B2C9B">
        <w:rPr>
          <w:rFonts w:ascii="Calibri" w:hAnsi="Calibri" w:cs="Calibri"/>
        </w:rPr>
        <w:t>(Davidson, Janssens, y Luo 2006)</w:t>
      </w:r>
      <w:r>
        <w:fldChar w:fldCharType="end"/>
      </w:r>
      <w:r>
        <w:t xml:space="preserve">. La vegetación, además de alterar el SOC, </w:t>
      </w:r>
      <w:r w:rsidRPr="00AC130E">
        <w:t xml:space="preserve">también altera el microclima, </w:t>
      </w:r>
      <w:r>
        <w:t>es decir,</w:t>
      </w:r>
      <w:r w:rsidRPr="00AC130E">
        <w:t xml:space="preserve"> la temperatura y la humedad del suelo </w:t>
      </w:r>
      <w:r>
        <w:fldChar w:fldCharType="begin"/>
      </w:r>
      <w:r>
        <w:instrText xml:space="preserve"> ADDIN ZOTERO_ITEM CSL_CITATION {"citationID":"FKxUcFs9","properties":{"formattedCitation":"(M Xu y Chen 1997)","plainCitation":"(M Xu y Chen 1997)","noteIndex":0},"citationItems":[{"id":324,"uris":["http://zotero.org/users/11290019/items/JAR9QRIX"],"itemData":{"id":324,"type":"article-journal","abstract":"This paper examines air and soil temperature, their variabilities, and their relationships with decomposition and ground flora diversity within a n oak Quercus forest in the southeastern Missouri Ozarks (USA).We conducted 3 experiments with 9 mobile weather stations at Missouri Ozark Forest Ecosystem Project (MOFEP) study sites from September 1994 to August 1995. We used the cotton strip assay technique to quantify decomposition rate and Simpson's diversity index to evaluate the diversity of the ground flora. We found that air temperature at each site differed significantly from every other site (p c 0.001)based on a temporal scale of 20 min; thls was also the case for soil temperature (p &lt; 0.001). The spatial variation of soil temperature was consistently greater than that of air temperature. The spatial variation of air temperature increased with increasing spatial scale. Spatial variation of soil temperature increased rapidly from the 0 to ca 40 m scale, then decreased slowly before it began to increase again at a spatial scale of ca 700 m. Temperature was not highly correlated to decomposition rate in the study area (correlation coefficients were 0.51 and 0.64 for air and soil temperature, respectively). The spatial variation of temperature was inversely related to the species diversity of the ground flora (R2 was 0.87, 0.93, and 0.76 for air, soil surface, and soil temperature, respectively, at the 400 m scale). These results suggest that temperature variation can be quite significant. even at the stand level, and can impact some ecological patterns and processes at the same scale.","container-title":"Climate Research","DOI":"10.3354/cr008209","ISSN":"0936-577X, 1616-1572","journalAbbreviation":"Clim. Res.","language":"en","page":"209-223","source":"DOI.org (Crossref)","title":"Temperature and its variability in oak forests in the southeastern Missouri Ozarks","volume":"8","author":[{"family":"Xu","given":"M"},{"family":"Chen","given":"J"}],"issued":{"date-parts":[["1997"]]}}}],"schema":"https://github.com/citation-style-language/schema/raw/master/csl-citation.json"} </w:instrText>
      </w:r>
      <w:r>
        <w:fldChar w:fldCharType="separate"/>
      </w:r>
      <w:r w:rsidRPr="001B2C9B">
        <w:rPr>
          <w:rFonts w:ascii="Calibri" w:hAnsi="Calibri" w:cs="Calibri"/>
        </w:rPr>
        <w:t>(M Xu y Chen 1997)</w:t>
      </w:r>
      <w:r>
        <w:fldChar w:fldCharType="end"/>
      </w:r>
      <w:r>
        <w:t xml:space="preserve">, por lo que afecta indirectamente a la respiración. En el </w:t>
      </w:r>
      <w:r w:rsidR="00B90859">
        <w:t xml:space="preserve">microhábitat </w:t>
      </w:r>
      <w:r>
        <w:t>bajo copa el suelo se encuentra cubierto por vegetación</w:t>
      </w:r>
      <w:r w:rsidR="00970B5E">
        <w:t xml:space="preserve"> provocando una sombra que</w:t>
      </w:r>
      <w:r>
        <w:t xml:space="preserve"> </w:t>
      </w:r>
      <w:r w:rsidR="00970B5E">
        <w:t>da lugar a</w:t>
      </w:r>
      <w:r>
        <w:t xml:space="preserve"> </w:t>
      </w:r>
      <w:r w:rsidR="00970B5E">
        <w:t xml:space="preserve">una menor temperatura pero mayores condiciones de humedad y en el </w:t>
      </w:r>
      <w:r w:rsidR="00B90859">
        <w:t xml:space="preserve">microhábitat con </w:t>
      </w:r>
      <w:r w:rsidR="00970B5E">
        <w:t>suelo desnudo</w:t>
      </w:r>
      <w:r w:rsidR="00454E6D">
        <w:t xml:space="preserve"> se da la situación inversa debido a la ausencia de vegetación</w:t>
      </w:r>
      <w:r w:rsidR="00281702">
        <w:t>. H</w:t>
      </w:r>
      <w:r>
        <w:t xml:space="preserve">ay que tener en cuenta que ambos factores climáticos pueden actuar simultáneamente y que suelen ir marcados por las variaciones estacionales </w:t>
      </w:r>
      <w:r>
        <w:fldChar w:fldCharType="begin"/>
      </w:r>
      <w:r w:rsidR="00AD284D">
        <w:instrText xml:space="preserve"> ADDIN ZOTERO_ITEM CSL_CITATION {"citationID":"DPH9tSJY","properties":{"formattedCitation":"(Ming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fldChar w:fldCharType="separate"/>
      </w:r>
      <w:r w:rsidRPr="001B2C9B">
        <w:rPr>
          <w:rFonts w:ascii="Calibri" w:hAnsi="Calibri" w:cs="Calibri"/>
        </w:rPr>
        <w:t>(Ming Xu y Qi 2001)</w:t>
      </w:r>
      <w:r>
        <w:fldChar w:fldCharType="end"/>
      </w:r>
      <w:r>
        <w:t>.</w:t>
      </w:r>
      <w:r w:rsidR="00281702">
        <w:t xml:space="preserve"> Por lo tanto, según la época del año un </w:t>
      </w:r>
      <w:r w:rsidR="00B90859">
        <w:t xml:space="preserve">microhábitat </w:t>
      </w:r>
      <w:r w:rsidR="005717E5">
        <w:t>podría</w:t>
      </w:r>
      <w:r w:rsidR="00281702">
        <w:t xml:space="preserve"> ser más beneficioso que el otro para la respiración. En invierno el factor limitante para la respiración suelen ser las bajas temperaturas, en cambio, en verano el factor limitante en un clima mediterráneo es la humedad. </w:t>
      </w:r>
      <w:r w:rsidR="002B0520">
        <w:t xml:space="preserve">De esta forma, un </w:t>
      </w:r>
      <w:r w:rsidR="00B90859">
        <w:t xml:space="preserve">microhábitat </w:t>
      </w:r>
      <w:r w:rsidR="002B0520">
        <w:t>de suelo desnudo debería favorecer una mayor respiración en invierno debido a que puede lograr temperaturas superiores</w:t>
      </w:r>
      <w:r w:rsidR="006A2BF6">
        <w:t xml:space="preserve"> durante el día</w:t>
      </w:r>
      <w:r w:rsidR="002B0520">
        <w:t xml:space="preserve"> y un </w:t>
      </w:r>
      <w:r w:rsidR="00B90859">
        <w:t xml:space="preserve">microhábitat </w:t>
      </w:r>
      <w:r w:rsidR="002B0520">
        <w:t>bajo copa debería favorecer más la respiración en verano al poder aportar mejores condiciones de humedad que un suelo desnudo.</w:t>
      </w:r>
      <w:r w:rsidR="005717E5">
        <w:t xml:space="preserve"> En este estudio se ha observado que</w:t>
      </w:r>
      <w:r w:rsidR="006A2BF6">
        <w:t>,</w:t>
      </w:r>
      <w:r w:rsidR="005717E5">
        <w:t xml:space="preserve"> aunque de forma general el </w:t>
      </w:r>
      <w:r w:rsidR="00B90859">
        <w:t xml:space="preserve">microhábitat </w:t>
      </w:r>
      <w:r w:rsidR="005717E5">
        <w:t xml:space="preserve">bajo copa presenta valores </w:t>
      </w:r>
      <w:r w:rsidR="00B90859">
        <w:t>más</w:t>
      </w:r>
      <w:r w:rsidR="005717E5">
        <w:t xml:space="preserve"> altos, las diferencias entre </w:t>
      </w:r>
      <w:r w:rsidR="00B90859">
        <w:t xml:space="preserve">microhábitat </w:t>
      </w:r>
      <w:r w:rsidR="005717E5">
        <w:t xml:space="preserve">han sido más marcadas durante los meses cálidos (mayo-octubre) que durante los meses fríos (diciembre-abril). Aun y así en diciembre y enero se puede observar como las diferencias entre </w:t>
      </w:r>
      <w:r w:rsidR="00B90859">
        <w:t xml:space="preserve">microhábitat </w:t>
      </w:r>
      <w:r w:rsidR="005717E5">
        <w:t>aumentan más que en el resto de meses fríos, seguramente provocado por las</w:t>
      </w:r>
      <w:r w:rsidR="00C8785B">
        <w:t xml:space="preserve"> humedad de las </w:t>
      </w:r>
      <w:r w:rsidR="005717E5">
        <w:t>lluvias en ese período de tiempo</w:t>
      </w:r>
      <w:r w:rsidR="00C8785B">
        <w:t xml:space="preserve"> posiblemente mejor conservada por el suelo bajo copa.</w:t>
      </w:r>
    </w:p>
    <w:p w14:paraId="0FEA3796" w14:textId="64E0423C" w:rsidR="00072CCF" w:rsidRDefault="00C8785B" w:rsidP="00DE51BE">
      <w:pPr>
        <w:spacing w:line="276" w:lineRule="auto"/>
        <w:jc w:val="both"/>
      </w:pPr>
      <w:r>
        <w:t>Por otra parte, este estudio se ha centrado también en</w:t>
      </w:r>
      <w:r w:rsidR="00706F8E">
        <w:t xml:space="preserve"> analizar determinados </w:t>
      </w:r>
      <w:r w:rsidR="00914164">
        <w:t>índices espectrale</w:t>
      </w:r>
      <w:r w:rsidR="00AF5550">
        <w:t>s</w:t>
      </w:r>
      <w:r w:rsidR="00706F8E">
        <w:t xml:space="preserve"> de ambos ecosistemas forestales</w:t>
      </w:r>
      <w:r w:rsidR="006755BB">
        <w:t xml:space="preserve">. </w:t>
      </w:r>
      <w:r w:rsidR="004B4441">
        <w:t>En esta parte del estudio, también se han podido observar diferencias entre los dos sistemas forestales</w:t>
      </w:r>
      <w:r w:rsidR="005A7A72">
        <w:t>. Al igual que para la respiración</w:t>
      </w:r>
      <w:r w:rsidR="004B4441">
        <w:t xml:space="preserve">, </w:t>
      </w:r>
      <w:r w:rsidR="004B4441" w:rsidRPr="00BA72C8">
        <w:t xml:space="preserve">una posible explicación </w:t>
      </w:r>
      <w:r w:rsidR="004B4441">
        <w:t xml:space="preserve">a estas variaciones </w:t>
      </w:r>
      <w:r w:rsidR="004B4441" w:rsidRPr="00BA72C8">
        <w:t xml:space="preserve">puede estar en el comportamiento de </w:t>
      </w:r>
      <w:r w:rsidR="004B4441">
        <w:t>cada</w:t>
      </w:r>
      <w:r w:rsidR="004B4441" w:rsidRPr="00BA72C8">
        <w:t xml:space="preserve"> especie arbórea</w:t>
      </w:r>
      <w:r w:rsidR="005A7A72">
        <w:t>.</w:t>
      </w:r>
      <w:r w:rsidR="004B4441">
        <w:t xml:space="preserve"> </w:t>
      </w:r>
      <w:r w:rsidR="005A7A72">
        <w:t>E</w:t>
      </w:r>
      <w:r w:rsidR="004B4441">
        <w:t xml:space="preserve">l robledal es un bosque caducifolio y el encinar un bosque perennifolio. Esta </w:t>
      </w:r>
      <w:r w:rsidR="00E06040">
        <w:t>posible explicación es especialmente aplicable a los índices de vegetación ya que estos son más sensibles a la presencia de vegetación</w:t>
      </w:r>
      <w:r w:rsidR="00AD284D">
        <w:t xml:space="preserve"> </w:t>
      </w:r>
      <w:r w:rsidR="00AD284D" w:rsidRPr="00AD284D">
        <w:rPr>
          <w:rFonts w:ascii="Calibri" w:hAnsi="Calibri" w:cs="Calibri"/>
          <w:kern w:val="0"/>
          <w:szCs w:val="24"/>
        </w:rPr>
        <w:t>(Huete et al. 2002)</w:t>
      </w:r>
      <w:r w:rsidR="00E06040" w:rsidRPr="00AD284D">
        <w:t>,</w:t>
      </w:r>
      <w:r w:rsidR="004B4441" w:rsidRPr="00AD284D">
        <w:t xml:space="preserve"> </w:t>
      </w:r>
      <w:r w:rsidR="00E06040" w:rsidRPr="00AD284D">
        <w:t xml:space="preserve">sin olvidar el efecto </w:t>
      </w:r>
      <w:r w:rsidR="004B4441" w:rsidRPr="00AD284D">
        <w:t>de los factores</w:t>
      </w:r>
      <w:r w:rsidR="00E06040" w:rsidRPr="00AD284D">
        <w:t xml:space="preserve"> abióticos y su evolución durante el año</w:t>
      </w:r>
      <w:r w:rsidR="004B4441" w:rsidRPr="00AD284D">
        <w:t xml:space="preserve">. </w:t>
      </w:r>
      <w:r w:rsidR="006755BB">
        <w:t xml:space="preserve">Empezando por los índices de vegetación, </w:t>
      </w:r>
      <w:r w:rsidR="00706F8E">
        <w:t>el encinar</w:t>
      </w:r>
      <w:r w:rsidR="006755BB">
        <w:t xml:space="preserve"> </w:t>
      </w:r>
      <w:r w:rsidR="00E06040">
        <w:t>ha mostrado</w:t>
      </w:r>
      <w:r w:rsidR="006755BB">
        <w:t xml:space="preserve"> unos valores más o menos estables durante todo el año. </w:t>
      </w:r>
      <w:r w:rsidR="00706F8E">
        <w:t>Los valores de EVI y NDVI más elevados se observan entre noviembre y febrero, coincidiendo con el periodo de mayores precipitaciones. En el caso del robledal</w:t>
      </w:r>
      <w:r w:rsidR="00706F8E">
        <w:rPr>
          <w:i/>
          <w:iCs/>
        </w:rPr>
        <w:t>,</w:t>
      </w:r>
      <w:r w:rsidR="00706F8E">
        <w:t xml:space="preserve"> en cambio, se puede observar una evolución </w:t>
      </w:r>
      <w:r w:rsidR="005A7A72">
        <w:t>distinta</w:t>
      </w:r>
      <w:r w:rsidR="00706F8E">
        <w:t xml:space="preserve">. A partir de noviembre, cuando el árbol pierde la hoja, los valores de los índices de vegetación se reducen notoriamente, no aumentando </w:t>
      </w:r>
      <w:r w:rsidR="00E06040">
        <w:t xml:space="preserve">estos </w:t>
      </w:r>
      <w:r w:rsidR="00706F8E">
        <w:t>hasta finales de la primavera, cuando la especie recupera la hoja</w:t>
      </w:r>
      <w:r w:rsidR="00AB68D3">
        <w:t xml:space="preserve">. </w:t>
      </w:r>
      <w:r w:rsidR="00E06040">
        <w:t xml:space="preserve">Por otro lado, en </w:t>
      </w:r>
      <w:r w:rsidR="00AB68D3">
        <w:t>el NDVI se puede observar una disminución en febrero</w:t>
      </w:r>
      <w:r w:rsidR="00E06040">
        <w:t xml:space="preserve"> que </w:t>
      </w:r>
      <w:r w:rsidR="00AB68D3">
        <w:t>se puede asociar a una nevada</w:t>
      </w:r>
      <w:r w:rsidR="00706F8E">
        <w:t xml:space="preserve"> registrada</w:t>
      </w:r>
      <w:r w:rsidR="00AB68D3">
        <w:t xml:space="preserve"> en la zona</w:t>
      </w:r>
      <w:r w:rsidR="00E06040">
        <w:t xml:space="preserve"> en esas fechas.</w:t>
      </w:r>
      <w:r w:rsidR="00706F8E">
        <w:t xml:space="preserve"> </w:t>
      </w:r>
      <w:r w:rsidR="00E06040">
        <w:t>A</w:t>
      </w:r>
      <w:r w:rsidR="00706F8E">
        <w:t>demás</w:t>
      </w:r>
      <w:r w:rsidR="00E06040">
        <w:t>,</w:t>
      </w:r>
      <w:r w:rsidR="00AB68D3">
        <w:t xml:space="preserve"> coincide con una subida de los índices de humedad y </w:t>
      </w:r>
      <w:r w:rsidR="00706F8E">
        <w:t>d</w:t>
      </w:r>
      <w:r w:rsidR="00AB68D3">
        <w:t xml:space="preserve">el albedo </w:t>
      </w:r>
      <w:r w:rsidR="00E06040">
        <w:t>siendo l</w:t>
      </w:r>
      <w:r w:rsidR="00AB68D3">
        <w:t xml:space="preserve">a subida de este último </w:t>
      </w:r>
      <w:r w:rsidR="00E06040">
        <w:t xml:space="preserve">un </w:t>
      </w:r>
      <w:r w:rsidR="00AB68D3">
        <w:t xml:space="preserve">indicativo de la presencia de nieve. Respecto a los índices de humedad, las diferencias entre especies también son apreciables </w:t>
      </w:r>
      <w:r w:rsidR="00E42BB0">
        <w:t xml:space="preserve">en estos. El </w:t>
      </w:r>
      <w:r w:rsidR="00706F8E">
        <w:t>LS</w:t>
      </w:r>
      <w:r w:rsidR="00E42BB0">
        <w:t xml:space="preserve">WI sigue un patrón muy parecido al NDVI, presentando las mayores diferencias de valores entre especies en los meses </w:t>
      </w:r>
      <w:r w:rsidR="00A60427">
        <w:t>en los que el roble no tiene hoja</w:t>
      </w:r>
      <w:r w:rsidR="00E42BB0">
        <w:t>. El LSWI tiene más en cuenta la presencia de humedad en la vegetación que el NDWI</w:t>
      </w:r>
      <w:r w:rsidR="00A60427">
        <w:t xml:space="preserve"> </w:t>
      </w:r>
      <w:r w:rsidR="00AD284D">
        <w:fldChar w:fldCharType="begin"/>
      </w:r>
      <w:r w:rsidR="00AD284D">
        <w:instrText xml:space="preserve"> ADDIN ZOTERO_ITEM CSL_CITATION {"citationID":"0H9FYY9x","properties":{"formattedCitation":"(Bhutada, Gb, y Shinde 2019)","plainCitation":"(Bhutada, Gb, y Shinde 2019)","noteIndex":0},"citationItems":[{"id":370,"uris":["http://zotero.org/users/11290019/items/XWUZVRLX"],"itemData":{"id":370,"type":"article-journal","abstract":"This study aims to assess late-season agricultural drought in cotton growing Surendranagar district of Gujarat, India during Kharif cropping season 2015. Persistent abiotic (i.e. Moisture deficits and nutrient deficiency) during flowering and yield formation stage are stress referred to as late-season agricultural drought. Satellite-based indices like the Normalized Difference Vegetation Index and Land Surface Water Index from landsat-8 satellite data were analyzed. The analysis was carried out by comparing the satellite-derived indices with the previous normal years, and the assessments were made. The satellitebased indices clearly brought out the stress that crop endured during September, while LSWI indicated soil and crop water stress in early September. The result showed that NDVI and LSWI satellite based Vegetation indices which help to derived drought or stress affect cotton crop at critical growth stage very well.","language":"en","source":"Zotero","title":"Cotton vegetation condition monitoring using LSWI and NDVI","author":[{"family":"Bhutada","given":"Pritam O"},{"family":"Gb","given":"Dr Kulkarni"},{"family":"Shinde","given":"RS"}],"issued":{"date-parts":[["2019"]]}}}],"schema":"https://github.com/citation-style-language/schema/raw/master/csl-citation.json"} </w:instrText>
      </w:r>
      <w:r w:rsidR="00AD284D">
        <w:fldChar w:fldCharType="separate"/>
      </w:r>
      <w:r w:rsidR="00AD284D" w:rsidRPr="00AD284D">
        <w:rPr>
          <w:rFonts w:ascii="Calibri" w:hAnsi="Calibri" w:cs="Calibri"/>
        </w:rPr>
        <w:t>(Bhutada, Gb, y Shinde 2019)</w:t>
      </w:r>
      <w:r w:rsidR="00AD284D">
        <w:fldChar w:fldCharType="end"/>
      </w:r>
      <w:r w:rsidR="00E42BB0">
        <w:t xml:space="preserve">, que representa mejor las masas de agua. Es por ello, que </w:t>
      </w:r>
      <w:r w:rsidR="00E06040">
        <w:t>el robledal</w:t>
      </w:r>
      <w:r w:rsidR="00E42BB0">
        <w:t xml:space="preserve"> presenta unos valores más bajos que </w:t>
      </w:r>
      <w:r w:rsidR="00A60427">
        <w:t>el encinar</w:t>
      </w:r>
      <w:r w:rsidR="00E42BB0">
        <w:t xml:space="preserve"> durante estos meses para el LSWI y unos valores más altos para el NDWI. Aun y así, en el caso de</w:t>
      </w:r>
      <w:r w:rsidR="00A60427">
        <w:t xml:space="preserve">l encinar </w:t>
      </w:r>
      <w:r w:rsidR="00E42BB0">
        <w:t>los valores de NDWI no aumentan durante los meses de mayores precipitaciones, lo que no parece tener una explicación clara. Lo que si se puede percibir en ambos índices, especialmente en el caso de</w:t>
      </w:r>
      <w:r w:rsidR="00A60427">
        <w:t>l robledal</w:t>
      </w:r>
      <w:r w:rsidR="00E42BB0">
        <w:t xml:space="preserve">, es </w:t>
      </w:r>
      <w:r w:rsidR="005A7A72">
        <w:t xml:space="preserve">una </w:t>
      </w:r>
      <w:r w:rsidR="00E42BB0">
        <w:t>nevada</w:t>
      </w:r>
      <w:r w:rsidR="005A7A72">
        <w:t xml:space="preserve"> que tuvo lugar en</w:t>
      </w:r>
      <w:r w:rsidR="00E42BB0">
        <w:t xml:space="preserve"> febrero, con un aumento de los valores de ambos.</w:t>
      </w:r>
    </w:p>
    <w:p w14:paraId="4CBDAEFE" w14:textId="4BE98F98" w:rsidR="00A174A4" w:rsidRPr="006026CF" w:rsidRDefault="00F8280D" w:rsidP="00DE51BE">
      <w:pPr>
        <w:spacing w:line="276" w:lineRule="auto"/>
        <w:jc w:val="both"/>
      </w:pPr>
      <w:r>
        <w:t>Además de observar las diferencias entre los dos ecosistemas</w:t>
      </w:r>
      <w:r w:rsidR="00A174A4">
        <w:t>, se ha</w:t>
      </w:r>
      <w:r>
        <w:t>n</w:t>
      </w:r>
      <w:r w:rsidR="00A174A4">
        <w:t xml:space="preserve"> analizado las diferencias entre </w:t>
      </w:r>
      <w:r>
        <w:t xml:space="preserve">los </w:t>
      </w:r>
      <w:r w:rsidR="00B90859">
        <w:t xml:space="preserve">microhábitats </w:t>
      </w:r>
      <w:r w:rsidR="00A174A4">
        <w:t>para los</w:t>
      </w:r>
      <w:r>
        <w:t xml:space="preserve"> valores de los</w:t>
      </w:r>
      <w:r w:rsidR="00A174A4">
        <w:t xml:space="preserve"> índices espectrales. Al </w:t>
      </w:r>
      <w:r w:rsidR="005A7A72">
        <w:t xml:space="preserve">interpretar </w:t>
      </w:r>
      <w:r w:rsidR="00A174A4">
        <w:t xml:space="preserve">estos resultados hay que </w:t>
      </w:r>
      <w:r w:rsidR="0005083F">
        <w:t xml:space="preserve">tener en cuenta </w:t>
      </w:r>
      <w:del w:id="28" w:author="PENÉLOPE SERRANO ORTIZ" w:date="2024-01-08T23:31:00Z">
        <w:r w:rsidR="00A174A4" w:rsidDel="005A7A72">
          <w:delText xml:space="preserve"> </w:delText>
        </w:r>
      </w:del>
      <w:r w:rsidR="00A174A4">
        <w:t>que los pixeles de satélite del encinar han sido especialmente complicados de clasificar. Esto se debe a que muchos de los p</w:t>
      </w:r>
      <w:r w:rsidR="005F4372">
        <w:t>íx</w:t>
      </w:r>
      <w:r w:rsidR="00A174A4">
        <w:t xml:space="preserve">eles no estaban cubiertos enteramente por vegetación o tampoco presentaban un suelo totalmente desnudo como se puede observar en la figura </w:t>
      </w:r>
      <w:r w:rsidR="00AD284D">
        <w:t>9.</w:t>
      </w:r>
      <w:r w:rsidR="00A174A4">
        <w:t xml:space="preserve"> </w:t>
      </w:r>
      <w:r w:rsidR="0005083F">
        <w:t xml:space="preserve">En las figuras de los índices espectrales es difícil discernir diferencias entre los </w:t>
      </w:r>
      <w:r w:rsidR="00B90859">
        <w:t xml:space="preserve">microhábitats </w:t>
      </w:r>
      <w:r w:rsidR="0005083F">
        <w:t>debido a las diferencias entre sistemas</w:t>
      </w:r>
      <w:r w:rsidR="005A7A72">
        <w:t>. No obstante,</w:t>
      </w:r>
      <w:r w:rsidR="0005083F">
        <w:t xml:space="preserve"> tras realizar el análisis estadístico se ha podido observar que s</w:t>
      </w:r>
      <w:r w:rsidR="005A7A72">
        <w:t>í</w:t>
      </w:r>
      <w:r w:rsidR="0005083F">
        <w:t xml:space="preserve"> existen </w:t>
      </w:r>
      <w:r w:rsidR="005A7A72">
        <w:t xml:space="preserve">diferencias entre </w:t>
      </w:r>
      <w:r w:rsidR="00B90859">
        <w:t xml:space="preserve">microhábitats </w:t>
      </w:r>
      <w:r w:rsidR="0005083F">
        <w:t>para algunos de los índices. Teniendo en cuenta la</w:t>
      </w:r>
      <w:r>
        <w:t>s imágenes</w:t>
      </w:r>
      <w:r w:rsidR="005A7A72">
        <w:t xml:space="preserve"> de</w:t>
      </w:r>
      <w:r>
        <w:t xml:space="preserve"> satélite</w:t>
      </w:r>
      <w:r w:rsidR="005A7A72">
        <w:t>,</w:t>
      </w:r>
      <w:r>
        <w:t xml:space="preserve"> en las que se podía diferenciar mejor los </w:t>
      </w:r>
      <w:r w:rsidR="00B90859">
        <w:t xml:space="preserve">microhábitats </w:t>
      </w:r>
      <w:r>
        <w:t>en el robledal que en el encinar</w:t>
      </w:r>
      <w:r w:rsidR="005A7A72">
        <w:t>,</w:t>
      </w:r>
      <w:r>
        <w:t xml:space="preserve"> lo esperable era encontrar más diferencias significativas en el primero que en el segundo, pero los resultados muestran lo contrario. Aún y así, el hecho de haber encontrado diferencias significativas en tres de los cinco índices espectrales para el robledal y cuatro de los cinco índices espectrales para el encinar demuestra un efecto de la alteración humana de las condiciones de microhábitat</w:t>
      </w:r>
      <w:r w:rsidR="005A7A72">
        <w:t xml:space="preserve"> medible desde satélite</w:t>
      </w:r>
      <w:r>
        <w:t>.</w:t>
      </w:r>
    </w:p>
    <w:p w14:paraId="009B04CC" w14:textId="4114F26C" w:rsidR="00F8280D" w:rsidRDefault="00B76720" w:rsidP="00DE51BE">
      <w:pPr>
        <w:spacing w:line="276" w:lineRule="auto"/>
        <w:jc w:val="both"/>
      </w:pPr>
      <w:r>
        <w:t>Otro de los componentes de este estudio ha sido</w:t>
      </w:r>
      <w:r w:rsidR="0032639C">
        <w:t xml:space="preserve"> la medición de temperatura con Landsat 9. La correlación ha sido muy alta, lo que sugiere que </w:t>
      </w:r>
      <w:r w:rsidR="00014D5D">
        <w:t>este producto de Landsat 9 puede ser usado como proxi de la temperatura para nuestros sitios de estudio</w:t>
      </w:r>
      <w:r w:rsidR="0032639C">
        <w:t xml:space="preserve">. </w:t>
      </w:r>
      <w:r w:rsidR="00014D5D">
        <w:t>Por lo que p</w:t>
      </w:r>
      <w:r w:rsidR="0032639C">
        <w:t>uede llegar a ser muy útil para obtener datos de sitios de difícil acceso o que no tengan una estación meteorológica cercana.</w:t>
      </w:r>
      <w:r>
        <w:t xml:space="preserve"> Se ha observado también una pendiente diferente para cada sistema forestal. Una pendiente menos acusada como la del robledal </w:t>
      </w:r>
      <w:r w:rsidR="00014D5D">
        <w:t xml:space="preserve">podría </w:t>
      </w:r>
      <w:r>
        <w:t>indica</w:t>
      </w:r>
      <w:r w:rsidR="00014D5D">
        <w:t>r</w:t>
      </w:r>
      <w:r>
        <w:t xml:space="preserve"> que la diferencia de calor entre el suelo</w:t>
      </w:r>
      <w:r w:rsidR="00EC44FC">
        <w:t xml:space="preserve"> y el aire es menor </w:t>
      </w:r>
      <w:r w:rsidR="00C90B01">
        <w:t xml:space="preserve">y una pendiente más acusada lo contrario. Estas diferencias de temperatura </w:t>
      </w:r>
      <w:r w:rsidR="00E00223">
        <w:t>entre suelo y aire suelen estar reguladas por la humedad presente. Un alto porcentaje de humedad y vegetación, ya que esta aporta humedad transpirando, dan lugar a un flujo de calor latente a la atmosfera mediante ev</w:t>
      </w:r>
      <w:r w:rsidR="00014D5D">
        <w:t>ap</w:t>
      </w:r>
      <w:r w:rsidR="00E00223">
        <w:t>otranspiración</w:t>
      </w:r>
      <w:r w:rsidR="00C70AC2">
        <w:t>, haciendo que las diferencias de temperatura entre suelo y aire sean menores</w:t>
      </w:r>
      <w:r w:rsidR="00E00223">
        <w:t>. En cambio, un bajo porcentaje de humedad propicia un flujo de calor sensible donde es el aire el que recibe el calor</w:t>
      </w:r>
      <w:r w:rsidR="005F4372">
        <w:t>;</w:t>
      </w:r>
      <w:r w:rsidR="00C70AC2">
        <w:t xml:space="preserve"> este se renueva más rápido provocando mayor diferencia de temperatura entre el suelo y el aire</w:t>
      </w:r>
      <w:r w:rsidR="00745ABD">
        <w:rPr>
          <w:b/>
          <w:bCs/>
        </w:rPr>
        <w:t xml:space="preserve"> </w:t>
      </w:r>
      <w:r w:rsidR="00745ABD">
        <w:rPr>
          <w:b/>
          <w:bCs/>
        </w:rPr>
        <w:fldChar w:fldCharType="begin"/>
      </w:r>
      <w:r w:rsidR="00745ABD">
        <w:rPr>
          <w:b/>
          <w:bCs/>
        </w:rPr>
        <w:instrText xml:space="preserve"> ADDIN ZOTERO_ITEM CSL_CITATION {"citationID":"OB1qIOot","properties":{"formattedCitation":"(Castellvi 2007)","plainCitation":"(Castellvi 2007)","noteIndex":0},"citationItems":[{"id":401,"uris":["http://zotero.org/users/11290019/items/CYHH8W7A"],"itemData":{"id":401,"type":"article-journal","container-title":"Tethys, Journal of Weather and Climate of the Western Mediterranean","DOI":"10.3369/tethys.2007.4.03","ISSN":"16971523, 11393394","journalAbbreviation":"Tethys","language":"es","source":"DOI.org (Crossref)","title":"The estimation of latent heat flux: A reflection for the future","title-short":"The estimation of latent heat flux","URL":"http://eng.tethys.cat/files/4tethys-03-eng.pdf","author":[{"literal":"Castellvi"}],"accessed":{"date-parts":[["2024",1,5]]},"issued":{"date-parts":[["2007"]]}}}],"schema":"https://github.com/citation-style-language/schema/raw/master/csl-citation.json"} </w:instrText>
      </w:r>
      <w:r w:rsidR="00745ABD">
        <w:rPr>
          <w:b/>
          <w:bCs/>
        </w:rPr>
        <w:fldChar w:fldCharType="separate"/>
      </w:r>
      <w:r w:rsidR="00745ABD" w:rsidRPr="00745ABD">
        <w:rPr>
          <w:rFonts w:ascii="Calibri" w:hAnsi="Calibri" w:cs="Calibri"/>
        </w:rPr>
        <w:t>(Castellvi 2007)</w:t>
      </w:r>
      <w:r w:rsidR="00745ABD">
        <w:rPr>
          <w:b/>
          <w:bCs/>
        </w:rPr>
        <w:fldChar w:fldCharType="end"/>
      </w:r>
      <w:r w:rsidR="00E00223">
        <w:t>.</w:t>
      </w:r>
      <w:r w:rsidR="003A401B">
        <w:t xml:space="preserve"> </w:t>
      </w:r>
      <w:r w:rsidR="004C3316">
        <w:t>Esta podría ser una posible explicación a porque e</w:t>
      </w:r>
      <w:r w:rsidR="00C70AC2">
        <w:t xml:space="preserve">l robledal </w:t>
      </w:r>
      <w:r w:rsidR="004C3316">
        <w:t>tiene una pendiente menos acusada y el encinar una más acusada.</w:t>
      </w:r>
      <w:r w:rsidR="00C70AC2">
        <w:t xml:space="preserve"> </w:t>
      </w:r>
      <w:r w:rsidR="004C3316">
        <w:t xml:space="preserve">El robledal es </w:t>
      </w:r>
      <w:r w:rsidR="00C70AC2">
        <w:t xml:space="preserve">un bosque </w:t>
      </w:r>
      <w:r w:rsidR="004C3316">
        <w:t>más</w:t>
      </w:r>
      <w:r w:rsidR="00C70AC2">
        <w:t xml:space="preserve"> umbrío que el encinar, que es más abierto y recibe mayor insolación</w:t>
      </w:r>
      <w:r w:rsidR="005F4372">
        <w:t>,</w:t>
      </w:r>
      <w:r w:rsidR="00C70AC2">
        <w:t xml:space="preserve"> </w:t>
      </w:r>
      <w:r w:rsidR="005F4372">
        <w:t>p</w:t>
      </w:r>
      <w:r w:rsidR="00C70AC2">
        <w:t>or lo tanto</w:t>
      </w:r>
      <w:r w:rsidR="005F4372">
        <w:t>,</w:t>
      </w:r>
      <w:r w:rsidR="00C70AC2">
        <w:t xml:space="preserve"> cabría esperar </w:t>
      </w:r>
      <w:r w:rsidR="004C3316">
        <w:t xml:space="preserve">que en el robledal hubiese más humedad en el ambiente que en el encinar. </w:t>
      </w:r>
    </w:p>
    <w:p w14:paraId="0CAA5DFD" w14:textId="12A6BD80" w:rsidR="008410A9" w:rsidRDefault="001108EE" w:rsidP="00DE51BE">
      <w:pPr>
        <w:spacing w:line="276" w:lineRule="auto"/>
        <w:jc w:val="both"/>
      </w:pPr>
      <w:r>
        <w:t>Finalmente</w:t>
      </w:r>
      <w:r w:rsidR="0032639C">
        <w:t xml:space="preserve">, </w:t>
      </w:r>
      <w:r w:rsidR="003A401B">
        <w:t xml:space="preserve">se ha analizado </w:t>
      </w:r>
      <w:r w:rsidR="0001379C">
        <w:t>la relación de</w:t>
      </w:r>
      <w:r w:rsidR="00B355B5">
        <w:t xml:space="preserve"> la respiración del suelo </w:t>
      </w:r>
      <w:r w:rsidR="0001379C">
        <w:t xml:space="preserve">con todas las otras variables obtenidas. </w:t>
      </w:r>
      <w:r w:rsidR="003A401B">
        <w:t xml:space="preserve">La respiración </w:t>
      </w:r>
      <w:r w:rsidR="0001379C">
        <w:t>se ha visto positivamente relacionad</w:t>
      </w:r>
      <w:r w:rsidR="00014D5D">
        <w:t>a</w:t>
      </w:r>
      <w:r w:rsidR="0001379C">
        <w:t xml:space="preserve"> en ambas parcelas con la temperatura, como se podía esperar, ya que como se ha mencionado anteriormente, </w:t>
      </w:r>
      <w:r w:rsidR="003A401B">
        <w:t>la respiración es</w:t>
      </w:r>
      <w:r w:rsidR="0063598B">
        <w:t xml:space="preserve"> un</w:t>
      </w:r>
      <w:r w:rsidR="0001379C">
        <w:t xml:space="preserve"> </w:t>
      </w:r>
      <w:r w:rsidR="0063598B">
        <w:t>proceso metabólico dependiente de la temperatura.</w:t>
      </w:r>
      <w:r w:rsidR="0001379C">
        <w:t xml:space="preserve"> Por otro lado, la correlación de</w:t>
      </w:r>
      <w:r w:rsidR="00B355B5">
        <w:t xml:space="preserve"> la respiración </w:t>
      </w:r>
      <w:r w:rsidR="0001379C">
        <w:t xml:space="preserve">con los índices espectrales ha sido diferente en los dos casos. </w:t>
      </w:r>
      <w:r w:rsidR="003A401B">
        <w:t>El robledal ha mostrado</w:t>
      </w:r>
      <w:r w:rsidR="0063598B">
        <w:t xml:space="preserve"> una </w:t>
      </w:r>
      <w:r w:rsidR="003A401B">
        <w:t xml:space="preserve">ligera </w:t>
      </w:r>
      <w:r w:rsidR="0063598B">
        <w:t xml:space="preserve">correlación con estos, </w:t>
      </w:r>
      <w:r w:rsidR="003A401B">
        <w:t xml:space="preserve">con el NDVI, EVI Y LSWI ha sido positiva y con el NDWI negativa. En cambio, el encinar </w:t>
      </w:r>
      <w:r w:rsidR="0063598B">
        <w:t>apenas ha mostrado algún tipo de correlación</w:t>
      </w:r>
      <w:r w:rsidR="008B679A">
        <w:t xml:space="preserve"> con alguno de los índices</w:t>
      </w:r>
      <w:r w:rsidR="0063598B">
        <w:t>.</w:t>
      </w:r>
      <w:r w:rsidR="008B679A">
        <w:t xml:space="preserve"> </w:t>
      </w:r>
      <w:r w:rsidR="003A401B">
        <w:t>Estos resultados podrían verse explicados por la dificultad mencionada anteriormente de clasificar los p</w:t>
      </w:r>
      <w:r w:rsidR="005F4372">
        <w:t>í</w:t>
      </w:r>
      <w:r w:rsidR="003A401B">
        <w:t xml:space="preserve">xeles del encinar en un </w:t>
      </w:r>
      <w:r w:rsidR="00B90859">
        <w:t xml:space="preserve">microhábitat </w:t>
      </w:r>
      <w:r w:rsidR="003A401B">
        <w:t>u otro</w:t>
      </w:r>
      <w:r>
        <w:t xml:space="preserve">. Unos píxeles mixtos pueden enmascarar una posible correlación de los </w:t>
      </w:r>
      <w:r w:rsidR="00B90859">
        <w:t xml:space="preserve">microhábitats </w:t>
      </w:r>
      <w:r>
        <w:t>con los índices.</w:t>
      </w:r>
      <w:r w:rsidR="0081751A">
        <w:t xml:space="preserve"> Pese a las ligeras correlaciones observadas</w:t>
      </w:r>
      <w:r w:rsidR="00E337F5">
        <w:t xml:space="preserve"> en este estudio</w:t>
      </w:r>
      <w:r w:rsidR="0081751A">
        <w:t xml:space="preserve"> se ha intentado modelizar la respiración a partir de los índices espectrales y los factores abióticos estudiados, temperatura y </w:t>
      </w:r>
      <w:r w:rsidR="00E337F5">
        <w:t xml:space="preserve">precipitación. Los modelos seleccionados para los </w:t>
      </w:r>
      <w:r w:rsidR="00B90859">
        <w:t xml:space="preserve">microhábitats </w:t>
      </w:r>
      <w:r w:rsidR="00E337F5">
        <w:t xml:space="preserve">del robledal han incluido muchos de los índices espectrales y de las interacciones entre estos. </w:t>
      </w:r>
      <w:r w:rsidR="008410A9">
        <w:t>En el caso del encinar, en cambio, l</w:t>
      </w:r>
      <w:r w:rsidR="00E337F5">
        <w:t xml:space="preserve">os modelos seleccionados para los </w:t>
      </w:r>
      <w:r w:rsidR="00B90859">
        <w:t xml:space="preserve">microhábitats </w:t>
      </w:r>
      <w:r w:rsidR="00E337F5">
        <w:t xml:space="preserve">han incluido </w:t>
      </w:r>
      <w:r w:rsidR="005F4372">
        <w:t xml:space="preserve">menos interacciones de los </w:t>
      </w:r>
      <w:r w:rsidR="00E337F5">
        <w:t>índices espectrales en su ecuación</w:t>
      </w:r>
      <w:r w:rsidR="005F4372">
        <w:t xml:space="preserve"> y han obtenido R</w:t>
      </w:r>
      <w:r w:rsidR="005F4372" w:rsidRPr="005F4372">
        <w:rPr>
          <w:vertAlign w:val="superscript"/>
        </w:rPr>
        <w:t>2</w:t>
      </w:r>
      <w:r w:rsidR="005F4372">
        <w:t xml:space="preserve"> más bajas</w:t>
      </w:r>
      <w:r w:rsidR="00E337F5">
        <w:t xml:space="preserve">. Teniendo en cuentas las correlaciones observadas en la </w:t>
      </w:r>
      <w:r w:rsidR="00E337F5" w:rsidRPr="005F4372">
        <w:t xml:space="preserve">figura </w:t>
      </w:r>
      <w:r w:rsidR="005F4372" w:rsidRPr="005F4372">
        <w:t>21</w:t>
      </w:r>
      <w:r w:rsidR="00E337F5" w:rsidRPr="005F4372">
        <w:t>,</w:t>
      </w:r>
      <w:r w:rsidR="00E337F5">
        <w:rPr>
          <w:b/>
          <w:bCs/>
        </w:rPr>
        <w:t xml:space="preserve"> </w:t>
      </w:r>
      <w:r w:rsidR="00E337F5">
        <w:t>estos resultados cobran sentido</w:t>
      </w:r>
      <w:r w:rsidR="00014D5D">
        <w:t>,</w:t>
      </w:r>
      <w:r w:rsidR="00E337F5">
        <w:t xml:space="preserve"> ya que solo en el caso del robledal se ha observado algún tipo de correlación entre la respiración y los índices espectrales.</w:t>
      </w:r>
      <w:r w:rsidR="008410A9">
        <w:t xml:space="preserve"> </w:t>
      </w:r>
    </w:p>
    <w:p w14:paraId="29584DB3" w14:textId="03E96EA1" w:rsidR="002E60D8" w:rsidRDefault="008410A9" w:rsidP="00DE51BE">
      <w:pPr>
        <w:spacing w:line="276" w:lineRule="auto"/>
        <w:jc w:val="both"/>
      </w:pPr>
      <w:r>
        <w:t>La variabilidad de la respiración que pueden explicar estos modelos se mide mediante su R</w:t>
      </w:r>
      <w:r w:rsidRPr="005F4372">
        <w:rPr>
          <w:vertAlign w:val="superscript"/>
        </w:rPr>
        <w:t>2</w:t>
      </w:r>
      <w:r>
        <w:t xml:space="preserve">. </w:t>
      </w:r>
      <w:r w:rsidR="0029117B">
        <w:t xml:space="preserve">Si descartamos el modelo del encinar con </w:t>
      </w:r>
      <w:r w:rsidR="00B90859">
        <w:t xml:space="preserve">microhábitat </w:t>
      </w:r>
      <w:r w:rsidR="0029117B">
        <w:t>de suelo desnudo, los valores de R</w:t>
      </w:r>
      <w:r w:rsidR="0029117B" w:rsidRPr="005F4372">
        <w:rPr>
          <w:vertAlign w:val="superscript"/>
        </w:rPr>
        <w:t>2</w:t>
      </w:r>
      <w:r w:rsidR="0029117B">
        <w:t xml:space="preserve"> obtenidos (0,</w:t>
      </w:r>
      <w:r w:rsidR="005F4372">
        <w:t>4</w:t>
      </w:r>
      <w:r w:rsidR="0029117B">
        <w:t>3~0,</w:t>
      </w:r>
      <w:r w:rsidR="005F4372">
        <w:t>62</w:t>
      </w:r>
      <w:r w:rsidR="0029117B">
        <w:t>) han sido positivos</w:t>
      </w:r>
      <w:r w:rsidR="000F6C09">
        <w:t xml:space="preserve">. Pese a tratarse de un ajuste lineal simple, los resultados no difieren de otros estudios realizados con modelos más complejos. </w:t>
      </w:r>
      <w:r w:rsidR="002E769A">
        <w:t xml:space="preserve">En el estudio de </w:t>
      </w:r>
      <w:r w:rsidR="00745ABD">
        <w:fldChar w:fldCharType="begin"/>
      </w:r>
      <w:r w:rsidR="008A78DD">
        <w:instrText xml:space="preserve"> ADDIN ZOTERO_ITEM CSL_CITATION {"citationID":"9aahXi0S","properties":{"formattedCitation":"(Weiland et\\uc0\\u160{}al. 2023)","plainCitation":"(Weiland et al. 2023)","dontUpdate":true,"noteIndex":0},"citationItems":[{"id":399,"uris":["http://zotero.org/users/11290019/items/C4LMQKHA"],"itemData":{"id":399,"type":"article-journal","abstract":"Soil respiration, defined as the total flux of carbon dioxide (CO2) from the soil to the atmosphere, is a key ecosystem process that affects the regional and global carbon (C) cycles and is highly sensitive to temperature and soil moisture. It is challenging to quantify soil respiration at the ecosystem level from commonly used in-situ soil chamber measurements because of large spatial variability. Methods that provide temporally and spatially continuous estimates of soil respiration at various scales are vital to understand the impact of climate change on soil C stock. In this study, we evaluate three commonly used empirical models and a Random Forest machine learning algorithm applied to satellite derived estimates of land surface temperature (LST) and soil moisture to estimate soil respiration in temperate deciduous and coniferous forests in Canada. The models were calibrated using in-situ soil temperature and moisture and validated against in-situ measurements of soil CO2 fluxes (gCm− 2day− 1) from automatic soil chambers. We separately evaluate the performance of nighttime and daytime satellite-based LST and soil moisture observations in modeling soil respiration. The soil respiration models were also evaluated at daily and monthly time scales against in-situ measurements. Results indicate that models based on satellite LST, and soil moisture can explain more than 70% of the variability in observed soil respiration. Nighttime LST at a monthly time scale resulted in consistently higher accuracy than daytime LST in estimating soil respiration. Satellite observations resulted in comparable accuracy in estimating soil respiration as in-situ measurements. Satellite LST and soil moisture observations are indispensable data sources to estimate soil respiration at ecosystem level and its upscaling to regional and global scales.","container-title":"Agricultural and Forest Meteorology","DOI":"10.1016/j.agrformet.2023.109618","ISSN":"01681923","journalAbbreviation":"Agricultural and Forest Meteorology","language":"en","page":"109618","source":"DOI.org (Crossref)","title":"Satellite-based land surface temperature and soil moisture observations accurately predict soil respiration in temperate deciduous and coniferous forests","volume":"340","author":[{"family":"Weiland","given":"Lelia"},{"family":"Rogers","given":"Cheryl A."},{"family":"Sothe","given":"Camile"},{"family":"Arain","given":"M. Altaf"},{"family":"Gonsamo","given":"Alemu"}],"issued":{"date-parts":[["2023",9]]}}}],"schema":"https://github.com/citation-style-language/schema/raw/master/csl-citation.json"} </w:instrText>
      </w:r>
      <w:r w:rsidR="00745ABD">
        <w:fldChar w:fldCharType="separate"/>
      </w:r>
      <w:r w:rsidR="00745ABD" w:rsidRPr="00745ABD">
        <w:rPr>
          <w:rFonts w:ascii="Calibri" w:hAnsi="Calibri" w:cs="Calibri"/>
          <w:kern w:val="0"/>
          <w:szCs w:val="24"/>
        </w:rPr>
        <w:t>Weiland et al. 2023</w:t>
      </w:r>
      <w:r w:rsidR="00745ABD">
        <w:fldChar w:fldCharType="end"/>
      </w:r>
      <w:r w:rsidR="002E769A">
        <w:rPr>
          <w:b/>
          <w:bCs/>
        </w:rPr>
        <w:t xml:space="preserve"> </w:t>
      </w:r>
      <w:r w:rsidR="002E769A">
        <w:t>se usaron cuatro modelos distintos con datos de satélite de temperatura y humedad para predecir la respiración. Los modelos usados fueron un modelo Q10, un modelo Q10 incorporando la humedad, un modelo “gaussiano-gamma” de humedad y un modelo de “machine learni</w:t>
      </w:r>
      <w:r w:rsidR="00CE364A">
        <w:t>n</w:t>
      </w:r>
      <w:r w:rsidR="002E769A">
        <w:t>g”. Entre todos los modelos lograron R</w:t>
      </w:r>
      <w:r w:rsidR="002E769A" w:rsidRPr="005F4372">
        <w:rPr>
          <w:vertAlign w:val="superscript"/>
        </w:rPr>
        <w:t>2</w:t>
      </w:r>
      <w:r w:rsidR="002E769A">
        <w:t xml:space="preserve"> de entre prácticamente 0 hasta 0,74 con un espectro de R</w:t>
      </w:r>
      <w:r w:rsidR="002E769A" w:rsidRPr="005F4372">
        <w:rPr>
          <w:vertAlign w:val="superscript"/>
        </w:rPr>
        <w:t>2</w:t>
      </w:r>
      <w:r w:rsidR="002E769A">
        <w:t xml:space="preserve"> muy variado entre los dos valores</w:t>
      </w:r>
      <w:r w:rsidR="00CE364A">
        <w:t>,</w:t>
      </w:r>
      <w:r w:rsidR="002E769A">
        <w:t xml:space="preserve"> datos similares pero algo superiores a los obtenidos en este estudio. Por otro lado, en el estudio de </w:t>
      </w:r>
      <w:r w:rsidR="00745ABD">
        <w:fldChar w:fldCharType="begin"/>
      </w:r>
      <w:r w:rsidR="008A78DD">
        <w:instrText xml:space="preserve"> ADDIN ZOTERO_ITEM CSL_CITATION {"citationID":"0nSES4kM","properties":{"formattedCitation":"(Yan et\\uc0\\u160{}al. 2020)","plainCitation":"(Yan et al. 2020)","dontUpdate":true,"noteIndex":0},"citationItems":[{"id":402,"uris":["http://zotero.org/users/11290019/items/DPDCPD9X"],"itemData":{"id":402,"type":"article-journal","abstract":"Soil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745ABD">
        <w:fldChar w:fldCharType="separate"/>
      </w:r>
      <w:r w:rsidR="00745ABD" w:rsidRPr="00745ABD">
        <w:rPr>
          <w:rFonts w:ascii="Calibri" w:hAnsi="Calibri" w:cs="Calibri"/>
          <w:kern w:val="0"/>
          <w:szCs w:val="24"/>
        </w:rPr>
        <w:t>Yan et al. 2020</w:t>
      </w:r>
      <w:r w:rsidR="00745ABD">
        <w:fldChar w:fldCharType="end"/>
      </w:r>
      <w:r w:rsidR="002E769A">
        <w:rPr>
          <w:b/>
          <w:bCs/>
        </w:rPr>
        <w:t xml:space="preserve"> </w:t>
      </w:r>
      <w:r w:rsidR="002E769A">
        <w:t xml:space="preserve">además de tener </w:t>
      </w:r>
      <w:r w:rsidR="00CE364A">
        <w:t>en cuenta datos de satélite de temperatura y humedad también tuvieron en cuenta datos de índices de vegetación como el NDVI. En este estudio usaron una serie de diferentes combinaciones de las variables estudiadas con ajustes lineales y</w:t>
      </w:r>
      <w:r w:rsidR="005F4372">
        <w:t>/o</w:t>
      </w:r>
      <w:r w:rsidR="00CE364A">
        <w:t xml:space="preserve"> exponenciales obteniendo un rango de R</w:t>
      </w:r>
      <w:r w:rsidR="00CE364A" w:rsidRPr="005F4372">
        <w:rPr>
          <w:vertAlign w:val="superscript"/>
        </w:rPr>
        <w:t>2</w:t>
      </w:r>
      <w:r w:rsidR="00CE364A">
        <w:t xml:space="preserve"> de entre 0,70 y 0,81, valores superiores a los obtenidos en este estudio.</w:t>
      </w:r>
      <w:r w:rsidR="009C520F">
        <w:t xml:space="preserve"> Es interesante tener en cuenta además, que en ambos estudios la temperatura nocturna dio lugar a mejores modelos que la temperatura diurna.</w:t>
      </w:r>
    </w:p>
    <w:p w14:paraId="1428F8C7" w14:textId="223C716E" w:rsidR="00702672" w:rsidRDefault="009C520F" w:rsidP="00DE51BE">
      <w:pPr>
        <w:spacing w:line="276" w:lineRule="auto"/>
        <w:jc w:val="both"/>
      </w:pPr>
      <w:r>
        <w:t xml:space="preserve">Todo los resultados obtenidos en este estudio abren una línea de investigación poco estudiada donde se combinan diferentes tecnologías para el estudio de un mismo proceso: la respiración del suelo. Con solo un año de estudio se han podido obtener </w:t>
      </w:r>
      <w:r w:rsidR="00125E91">
        <w:t>importantes resultados</w:t>
      </w:r>
      <w:r w:rsidR="00580255">
        <w:t xml:space="preserve"> que ayudan entender mejor este proceso en los ecosistemas mediterráneos. Este estudio se podrá seguir completando con más datos para poder entender mejor la evolución de la respiración en un contexto de cambio climático y </w:t>
      </w:r>
      <w:r w:rsidR="005F4372">
        <w:t xml:space="preserve">poder </w:t>
      </w:r>
      <w:r w:rsidR="00580255">
        <w:t>predecirla mediante tecnologías satelitales.</w:t>
      </w:r>
    </w:p>
    <w:p w14:paraId="33191AD7" w14:textId="77777777" w:rsidR="00702672" w:rsidRDefault="00702672" w:rsidP="00DE51BE">
      <w:pPr>
        <w:spacing w:line="276" w:lineRule="auto"/>
      </w:pPr>
      <w:r>
        <w:br w:type="page"/>
      </w:r>
    </w:p>
    <w:p w14:paraId="493B12B1" w14:textId="45F3D69B" w:rsidR="00D5509B" w:rsidRPr="00422A72" w:rsidRDefault="00702672" w:rsidP="00210D73">
      <w:pPr>
        <w:pStyle w:val="Ttulo1"/>
        <w:spacing w:line="276" w:lineRule="auto"/>
      </w:pPr>
      <w:bookmarkStart w:id="29" w:name="_Toc155921545"/>
      <w:r>
        <w:t>6. Conclusiones</w:t>
      </w:r>
      <w:bookmarkEnd w:id="29"/>
    </w:p>
    <w:p w14:paraId="31403E5C" w14:textId="20D29B50" w:rsidR="00D5509B" w:rsidRPr="00D5509B" w:rsidRDefault="00D5509B" w:rsidP="005F4372">
      <w:pPr>
        <w:spacing w:line="276" w:lineRule="auto"/>
        <w:jc w:val="both"/>
      </w:pPr>
      <w:r w:rsidRPr="00D5509B">
        <w:t xml:space="preserve">Este estudio </w:t>
      </w:r>
      <w:r w:rsidR="00125E91">
        <w:t xml:space="preserve">se evalúa por primera vez el efecto del resalveo </w:t>
      </w:r>
      <w:r w:rsidRPr="00D5509B">
        <w:t>sobre la respiración del suelo en un robledal y un encinar del Parque Nacional de Sierra Nevada junto con el análisis de</w:t>
      </w:r>
      <w:r w:rsidR="00125E91">
        <w:t xml:space="preserve"> diversos</w:t>
      </w:r>
      <w:r w:rsidRPr="00D5509B">
        <w:t xml:space="preserve"> índices espectrales de satélites</w:t>
      </w:r>
      <w:r w:rsidR="00125E91">
        <w:t xml:space="preserve"> de alta resolución temporal y espacial.</w:t>
      </w:r>
    </w:p>
    <w:p w14:paraId="26CE843D" w14:textId="48D8705E" w:rsidR="00D5509B" w:rsidRPr="00D5509B" w:rsidRDefault="00422A72" w:rsidP="005F4372">
      <w:pPr>
        <w:spacing w:line="276" w:lineRule="auto"/>
        <w:jc w:val="both"/>
      </w:pPr>
      <w:r>
        <w:t>Se ha observado que</w:t>
      </w:r>
      <w:r w:rsidR="00D5509B" w:rsidRPr="00D5509B">
        <w:t xml:space="preserve"> el robledal </w:t>
      </w:r>
      <w:r w:rsidR="00125E91">
        <w:t>presenta valores de</w:t>
      </w:r>
      <w:r w:rsidR="00D5509B" w:rsidRPr="00D5509B">
        <w:t xml:space="preserve"> respiración más elevados que el encinar a lo largo del año</w:t>
      </w:r>
      <w:r w:rsidR="00B56F1A">
        <w:t xml:space="preserve">, con un valor promedio de respiración de </w:t>
      </w:r>
      <w:r w:rsidR="00AF5FEF" w:rsidRPr="00AF5FEF">
        <w:t>2,5</w:t>
      </w:r>
      <w:r w:rsidR="00AF5FEF">
        <w:t>8</w:t>
      </w:r>
      <w:r w:rsidR="00AF5FEF" w:rsidRPr="00AF5FEF">
        <w:t xml:space="preserve">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AF5FEF">
        <w:t xml:space="preserve"> </w:t>
      </w:r>
      <w:r w:rsidR="00B56F1A">
        <w:t xml:space="preserve">para el primero y de </w:t>
      </w:r>
      <w:r w:rsidR="00AF5FEF" w:rsidRPr="00AF5FEF">
        <w:t>1,6</w:t>
      </w:r>
      <w:r w:rsidR="00AF5FEF">
        <w:t>8</w:t>
      </w:r>
      <w:r w:rsidR="00AF5FEF" w:rsidRPr="00AF5FEF">
        <w:t xml:space="preserve">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AF5FEF">
        <w:t xml:space="preserve"> </w:t>
      </w:r>
      <w:r w:rsidR="00B56F1A">
        <w:t>para el segundo</w:t>
      </w:r>
      <w:r w:rsidR="00D5509B" w:rsidRPr="00D5509B">
        <w:t>. Además, se han identificado diferencias significativas entre microhábitats dentro de cada sistema</w:t>
      </w:r>
      <w:r w:rsidR="004261DC">
        <w:t xml:space="preserve"> generados por el re</w:t>
      </w:r>
      <w:r w:rsidR="00B56F1A">
        <w:t>s</w:t>
      </w:r>
      <w:r w:rsidR="004261DC">
        <w:t>alveo</w:t>
      </w:r>
      <w:r w:rsidR="00D5509B" w:rsidRPr="00D5509B">
        <w:t xml:space="preserve">, siendo los valores de respiración </w:t>
      </w:r>
      <w:r>
        <w:t xml:space="preserve">del </w:t>
      </w:r>
      <w:r w:rsidR="00D12A18">
        <w:t>microhábitat</w:t>
      </w:r>
      <w:r>
        <w:t xml:space="preserve"> </w:t>
      </w:r>
      <w:r w:rsidR="00D5509B" w:rsidRPr="00D5509B">
        <w:t xml:space="preserve">bajo copa siempre superiores al </w:t>
      </w:r>
      <w:r w:rsidR="00D12A18">
        <w:t>microhábitat</w:t>
      </w:r>
      <w:r w:rsidR="00D5509B" w:rsidRPr="00D5509B">
        <w:t xml:space="preserve"> de suelo desnudo</w:t>
      </w:r>
      <w:r w:rsidR="00B56F1A">
        <w:t>, con un valor promedio de respiración promedio de</w:t>
      </w:r>
      <w:r w:rsidR="00AF5FEF">
        <w:t xml:space="preserve"> 3,19</w:t>
      </w:r>
      <w:r w:rsidR="00AF5FEF" w:rsidRPr="00AF5FEF">
        <w:t xml:space="preserve">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B56F1A">
        <w:t xml:space="preserve"> y </w:t>
      </w:r>
      <w:r w:rsidR="00AF5FEF">
        <w:t xml:space="preserve">1,74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B56F1A">
        <w:t xml:space="preserve"> respectivamente en el robledal y de </w:t>
      </w:r>
      <w:r w:rsidR="00AF5FEF">
        <w:t xml:space="preserve">2,01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B56F1A">
        <w:t xml:space="preserve"> y </w:t>
      </w:r>
      <w:r w:rsidR="00AF5FEF">
        <w:t xml:space="preserve">1,27 </w:t>
      </w:r>
      <w:r w:rsidR="00AF5FEF" w:rsidRPr="00CC63BD">
        <w:t>µ</w:t>
      </w:r>
      <w:r w:rsidR="00AF5FEF">
        <w:t>mol m</w:t>
      </w:r>
      <w:r w:rsidR="00AF5FEF" w:rsidRPr="00CC63BD">
        <w:rPr>
          <w:vertAlign w:val="superscript"/>
        </w:rPr>
        <w:t>-2</w:t>
      </w:r>
      <w:r w:rsidR="00AF5FEF">
        <w:t xml:space="preserve"> s</w:t>
      </w:r>
      <w:r w:rsidR="00AF5FEF" w:rsidRPr="00CC63BD">
        <w:rPr>
          <w:vertAlign w:val="superscript"/>
        </w:rPr>
        <w:t>-1</w:t>
      </w:r>
      <w:r w:rsidR="00B56F1A">
        <w:t xml:space="preserve"> en el encinar</w:t>
      </w:r>
      <w:r w:rsidR="00D5509B" w:rsidRPr="00D5509B">
        <w:t xml:space="preserve">. Estas diferencias </w:t>
      </w:r>
      <w:r>
        <w:t>podrían</w:t>
      </w:r>
      <w:r w:rsidR="00D5509B" w:rsidRPr="00D5509B">
        <w:t xml:space="preserve"> explicarse por la</w:t>
      </w:r>
      <w:r>
        <w:t>s diferencias entre los factores clave que afectan a la respiración</w:t>
      </w:r>
      <w:r w:rsidR="004261DC">
        <w:t xml:space="preserve"> en cada microhábitat</w:t>
      </w:r>
      <w:r>
        <w:t xml:space="preserve">: la </w:t>
      </w:r>
      <w:r w:rsidR="00D5509B" w:rsidRPr="00D5509B">
        <w:t>variabilidad climática, la vegetación y el contenido de carbono orgánico del suelo.</w:t>
      </w:r>
      <w:r>
        <w:t xml:space="preserve">  </w:t>
      </w:r>
    </w:p>
    <w:p w14:paraId="0EACD010" w14:textId="7CE082C9" w:rsidR="00D5509B" w:rsidRPr="00D5509B" w:rsidRDefault="00422A72" w:rsidP="005F4372">
      <w:pPr>
        <w:spacing w:line="276" w:lineRule="auto"/>
        <w:jc w:val="both"/>
      </w:pPr>
      <w:r>
        <w:t xml:space="preserve">Los índices espectrales han respondido de forma similar a la respiración. Se han encontrado diferencias significativas entre ecosistemas y entre </w:t>
      </w:r>
      <w:r w:rsidR="004261DC">
        <w:t>microhábitats</w:t>
      </w:r>
      <w:r>
        <w:t xml:space="preserve"> pese a que la asignación de los p</w:t>
      </w:r>
      <w:r w:rsidR="005F4372">
        <w:t>í</w:t>
      </w:r>
      <w:r>
        <w:t xml:space="preserve">xeles de satélite a los diferentes </w:t>
      </w:r>
      <w:r w:rsidR="00B90859">
        <w:t xml:space="preserve">microhábitats </w:t>
      </w:r>
      <w:r>
        <w:t xml:space="preserve">haya sido difícil de logar en el encinar.  Estas diferencias se han encontrado </w:t>
      </w:r>
      <w:r w:rsidR="00D5509B" w:rsidRPr="00D5509B">
        <w:t>relacion</w:t>
      </w:r>
      <w:r>
        <w:t>adas</w:t>
      </w:r>
      <w:r w:rsidR="00D5509B" w:rsidRPr="00D5509B">
        <w:t xml:space="preserve"> con la presencia de vegetación. Los índices de vegetación del robledal muestran una disminución notoria después de que los árboles pierden las hojas en otoño, </w:t>
      </w:r>
      <w:r w:rsidR="00B56F1A">
        <w:t xml:space="preserve">pasando de valores  cercanos a </w:t>
      </w:r>
      <w:r w:rsidR="00AF5FEF">
        <w:t>0,1</w:t>
      </w:r>
      <w:r w:rsidR="00B56F1A">
        <w:t xml:space="preserve"> a </w:t>
      </w:r>
      <w:r w:rsidR="00AF5FEF">
        <w:t>-0,2</w:t>
      </w:r>
      <w:r w:rsidR="00B56F1A">
        <w:t xml:space="preserve">, </w:t>
      </w:r>
      <w:r w:rsidR="00D5509B" w:rsidRPr="00D5509B">
        <w:t>mientras que el encinar mantiene valores más estables</w:t>
      </w:r>
      <w:r w:rsidR="00B56F1A">
        <w:t xml:space="preserve"> cercanos a </w:t>
      </w:r>
      <w:r w:rsidR="00AF5FEF">
        <w:t>0,1</w:t>
      </w:r>
      <w:r w:rsidR="00D5509B" w:rsidRPr="00D5509B">
        <w:t>.</w:t>
      </w:r>
      <w:r>
        <w:t xml:space="preserve"> </w:t>
      </w:r>
      <w:r w:rsidR="00D3472C">
        <w:t>Además, s</w:t>
      </w:r>
      <w:r w:rsidR="00D5509B" w:rsidRPr="00D5509B">
        <w:t>e ha validado la utilidad de Landsat 9 para medir la temperatura en lugares de difícil acceso. Las diferencias en las pendientes de temperatura entre el robledal y el encinar sugieren variaciones en la humedad y la insolación, atribuidas a las características específicas de cada ecosistema.</w:t>
      </w:r>
    </w:p>
    <w:p w14:paraId="77D435B3" w14:textId="769216E9" w:rsidR="00D5509B" w:rsidRPr="00D5509B" w:rsidRDefault="004261DC" w:rsidP="005F4372">
      <w:pPr>
        <w:spacing w:line="276" w:lineRule="auto"/>
        <w:jc w:val="both"/>
      </w:pPr>
      <w:r>
        <w:t>La modelización de</w:t>
      </w:r>
      <w:r w:rsidR="00D5509B" w:rsidRPr="00D5509B">
        <w:t xml:space="preserve"> la respiración del suelo utilizando</w:t>
      </w:r>
      <w:r w:rsidR="00422A72">
        <w:t xml:space="preserve"> los</w:t>
      </w:r>
      <w:r w:rsidR="00D5509B" w:rsidRPr="00D5509B">
        <w:t xml:space="preserve"> índices espectrales y factores abióticos</w:t>
      </w:r>
      <w:r w:rsidR="00422A72">
        <w:t xml:space="preserve"> </w:t>
      </w:r>
      <w:r w:rsidR="005C4A1F">
        <w:t>mediante un ajuste lineal</w:t>
      </w:r>
      <w:r>
        <w:t xml:space="preserve"> ha dado resultados similares a los de otros estudios</w:t>
      </w:r>
      <w:r w:rsidR="00B56F1A">
        <w:t xml:space="preserve"> </w:t>
      </w:r>
      <w:r w:rsidR="00AF5FEF">
        <w:t>c</w:t>
      </w:r>
      <w:r>
        <w:t>on correlaciones</w:t>
      </w:r>
      <w:r w:rsidR="00D5509B" w:rsidRPr="00D5509B">
        <w:t xml:space="preserve"> más evidente</w:t>
      </w:r>
      <w:r w:rsidR="00B56F1A">
        <w:t>s</w:t>
      </w:r>
      <w:r w:rsidR="00D5509B" w:rsidRPr="00D5509B">
        <w:t xml:space="preserve"> en el robledal que en el encinar</w:t>
      </w:r>
      <w:r>
        <w:t xml:space="preserve">, presentando valores de R2 de hasta </w:t>
      </w:r>
      <w:r w:rsidR="00AF5FEF">
        <w:t>0,62</w:t>
      </w:r>
      <w:r w:rsidR="00422A72">
        <w:t>.</w:t>
      </w:r>
    </w:p>
    <w:p w14:paraId="371CE6C8" w14:textId="10F7DDE4" w:rsidR="00476240" w:rsidRPr="004C75D4" w:rsidRDefault="00C365DF" w:rsidP="005F4372">
      <w:pPr>
        <w:spacing w:line="276" w:lineRule="auto"/>
        <w:jc w:val="both"/>
      </w:pPr>
      <w:r>
        <w:t>Destacar por último que</w:t>
      </w:r>
      <w:r w:rsidR="00125E91" w:rsidRPr="00D5509B">
        <w:t xml:space="preserve"> el régimen de precipitaciones durante el año estudiado, con la mayoría de las lluvias concentradas en</w:t>
      </w:r>
      <w:r w:rsidR="00B56F1A">
        <w:t xml:space="preserve"> diciembre, y</w:t>
      </w:r>
      <w:r w:rsidR="00125E91" w:rsidRPr="00D5509B">
        <w:t xml:space="preserve"> temperaturas suaves en </w:t>
      </w:r>
      <w:r>
        <w:t>invierno puede</w:t>
      </w:r>
      <w:r w:rsidR="00125E91" w:rsidRPr="00D5509B">
        <w:t xml:space="preserve"> haber afectado</w:t>
      </w:r>
      <w:r>
        <w:t xml:space="preserve"> el comportamiento habitual de</w:t>
      </w:r>
      <w:r w:rsidR="00125E91" w:rsidRPr="00D5509B">
        <w:t xml:space="preserve"> la respiración del suelo</w:t>
      </w:r>
      <w:r>
        <w:t>.</w:t>
      </w:r>
      <w:r w:rsidR="004261DC">
        <w:t xml:space="preserve"> A pesar de esta limitación, e</w:t>
      </w:r>
      <w:r w:rsidR="00D5509B" w:rsidRPr="00D5509B">
        <w:t xml:space="preserve">ste estudio </w:t>
      </w:r>
      <w:r>
        <w:t>demuestra la viabilidad de combinar</w:t>
      </w:r>
      <w:r w:rsidR="00422A72">
        <w:t xml:space="preserve"> </w:t>
      </w:r>
      <w:r w:rsidR="00D5509B" w:rsidRPr="00D5509B">
        <w:t xml:space="preserve">diversas tecnologías </w:t>
      </w:r>
      <w:r>
        <w:t xml:space="preserve">(teledetección y medidas in situ) </w:t>
      </w:r>
      <w:r w:rsidR="00D5509B" w:rsidRPr="00D5509B">
        <w:t xml:space="preserve">para comprender mejor la respiración del suelo </w:t>
      </w:r>
      <w:r>
        <w:t xml:space="preserve">de nuestros bosques </w:t>
      </w:r>
      <w:r w:rsidR="00D5509B" w:rsidRPr="00D5509B">
        <w:t xml:space="preserve">en </w:t>
      </w:r>
      <w:r>
        <w:t xml:space="preserve">un </w:t>
      </w:r>
      <w:r w:rsidR="00D5509B" w:rsidRPr="00D5509B">
        <w:t>contexto de cambio climático</w:t>
      </w:r>
      <w:r>
        <w:t xml:space="preserve"> y necesidad de gestión</w:t>
      </w:r>
      <w:r w:rsidR="00D5509B" w:rsidRPr="00D5509B">
        <w:t xml:space="preserve">. </w:t>
      </w:r>
      <w:r w:rsidR="00476240">
        <w:rPr>
          <w:b/>
          <w:bCs/>
        </w:rPr>
        <w:br w:type="page"/>
      </w:r>
    </w:p>
    <w:p w14:paraId="2C668CEB" w14:textId="587B05C8" w:rsidR="00A61D71" w:rsidRPr="00A61D71" w:rsidRDefault="00210D73" w:rsidP="00210D73">
      <w:pPr>
        <w:pStyle w:val="Ttulo1"/>
        <w:spacing w:line="276" w:lineRule="auto"/>
      </w:pPr>
      <w:bookmarkStart w:id="30" w:name="_Toc155921546"/>
      <w:r>
        <w:t xml:space="preserve">7. </w:t>
      </w:r>
      <w:r w:rsidR="00A61D71">
        <w:t>Bibliografía</w:t>
      </w:r>
      <w:bookmarkEnd w:id="30"/>
    </w:p>
    <w:p w14:paraId="51F92B1B" w14:textId="77777777" w:rsidR="00210D73" w:rsidRPr="00210D73" w:rsidRDefault="00AE1773" w:rsidP="00210D73">
      <w:pPr>
        <w:pStyle w:val="Bibliografa"/>
        <w:rPr>
          <w:rFonts w:ascii="Calibri" w:hAnsi="Calibri" w:cs="Calibri"/>
          <w:lang w:val="en-US"/>
        </w:rPr>
      </w:pPr>
      <w:r>
        <w:fldChar w:fldCharType="begin"/>
      </w:r>
      <w:r w:rsidR="00210D73" w:rsidRPr="00EC543F">
        <w:rPr>
          <w:lang w:val="en-US"/>
        </w:rPr>
        <w:instrText xml:space="preserve"> ADDIN ZOTERO_BIBL {"uncited":[],"omitted":[],"custom":[]} CSL_BIBLIOGRAPHY </w:instrText>
      </w:r>
      <w:r>
        <w:fldChar w:fldCharType="separate"/>
      </w:r>
      <w:r w:rsidR="00210D73" w:rsidRPr="00EC543F">
        <w:rPr>
          <w:rFonts w:ascii="Calibri" w:hAnsi="Calibri" w:cs="Calibri"/>
          <w:lang w:val="en-US"/>
        </w:rPr>
        <w:t xml:space="preserve">Aho, Ken, DeWayne Derryberry, y Teri Peterson. </w:t>
      </w:r>
      <w:r w:rsidR="00210D73" w:rsidRPr="00210D73">
        <w:rPr>
          <w:rFonts w:ascii="Calibri" w:hAnsi="Calibri" w:cs="Calibri"/>
          <w:lang w:val="en-US"/>
        </w:rPr>
        <w:t xml:space="preserve">2014. «Model Selection for Ecologists: The Worldviews of AIC and BIC». </w:t>
      </w:r>
      <w:r w:rsidR="00210D73" w:rsidRPr="00210D73">
        <w:rPr>
          <w:rFonts w:ascii="Calibri" w:hAnsi="Calibri" w:cs="Calibri"/>
          <w:i/>
          <w:iCs/>
          <w:lang w:val="en-US"/>
        </w:rPr>
        <w:t>Ecology</w:t>
      </w:r>
      <w:r w:rsidR="00210D73" w:rsidRPr="00210D73">
        <w:rPr>
          <w:rFonts w:ascii="Calibri" w:hAnsi="Calibri" w:cs="Calibri"/>
          <w:lang w:val="en-US"/>
        </w:rPr>
        <w:t xml:space="preserve"> 95 (3): 631-36. https://doi.org/10.1890/13-1452.1.</w:t>
      </w:r>
    </w:p>
    <w:p w14:paraId="5EF78B7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Archer, David, Michael Eby, Victor Brovkin, Andy Ridgwell, Long Cao, Uwe Mikolajewicz, Ken Caldeira, et al. 2009. «Atmospheric Lifetime of Fossil Fuel Carbon Dioxide». </w:t>
      </w:r>
      <w:r w:rsidRPr="00210D73">
        <w:rPr>
          <w:rFonts w:ascii="Calibri" w:hAnsi="Calibri" w:cs="Calibri"/>
          <w:i/>
          <w:iCs/>
          <w:lang w:val="en-US"/>
        </w:rPr>
        <w:t>Annual Review of Earth and Planetary Sciences</w:t>
      </w:r>
      <w:r w:rsidRPr="00210D73">
        <w:rPr>
          <w:rFonts w:ascii="Calibri" w:hAnsi="Calibri" w:cs="Calibri"/>
          <w:lang w:val="en-US"/>
        </w:rPr>
        <w:t xml:space="preserve"> 37 (1): 117-34. https://doi.org/10.1146/annurev.earth.031208.100206.</w:t>
      </w:r>
    </w:p>
    <w:p w14:paraId="59AE3A35"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Bajgain, Rajen, Xiangming Xiao, Pradeep Wagle, Jeffrey Basara, y Yuting Zhou. 2015. «Sensitivity Analysis of Vegetation Indices to Drought over Two Tallgrass Prairie Sites». </w:t>
      </w:r>
      <w:r w:rsidRPr="00210D73">
        <w:rPr>
          <w:rFonts w:ascii="Calibri" w:hAnsi="Calibri" w:cs="Calibri"/>
          <w:i/>
          <w:iCs/>
          <w:lang w:val="en-US"/>
        </w:rPr>
        <w:t>ISPRS Journal of Photogrammetry and Remote Sensing</w:t>
      </w:r>
      <w:r w:rsidRPr="00210D73">
        <w:rPr>
          <w:rFonts w:ascii="Calibri" w:hAnsi="Calibri" w:cs="Calibri"/>
          <w:lang w:val="en-US"/>
        </w:rPr>
        <w:t xml:space="preserve"> 108 (octubre): 151-60. https://doi.org/10.1016/j.isprsjprs.2015.07.004.</w:t>
      </w:r>
    </w:p>
    <w:p w14:paraId="0BFBE543" w14:textId="77777777" w:rsidR="00210D73" w:rsidRPr="00210D73" w:rsidRDefault="00210D73" w:rsidP="00210D73">
      <w:pPr>
        <w:pStyle w:val="Bibliografa"/>
        <w:rPr>
          <w:rFonts w:ascii="Calibri" w:hAnsi="Calibri" w:cs="Calibri"/>
          <w:lang w:val="en-US"/>
        </w:rPr>
      </w:pPr>
      <w:r w:rsidRPr="00A37E95">
        <w:rPr>
          <w:rFonts w:ascii="Calibri" w:hAnsi="Calibri" w:cs="Calibri"/>
          <w:lang w:val="en-US"/>
        </w:rPr>
        <w:t xml:space="preserve">Bhutada, Pritam O, Dr Kulkarni Gb, y RS Shinde. </w:t>
      </w:r>
      <w:r w:rsidRPr="00210D73">
        <w:rPr>
          <w:rFonts w:ascii="Calibri" w:hAnsi="Calibri" w:cs="Calibri"/>
          <w:lang w:val="en-US"/>
        </w:rPr>
        <w:t>2019. «Cotton Vegetation Condition Monitoring Using LSWI and NDVI».</w:t>
      </w:r>
    </w:p>
    <w:p w14:paraId="5997054B" w14:textId="77777777" w:rsidR="00210D73" w:rsidRPr="00210D73" w:rsidRDefault="00210D73" w:rsidP="00210D73">
      <w:pPr>
        <w:pStyle w:val="Bibliografa"/>
        <w:rPr>
          <w:rFonts w:ascii="Calibri" w:hAnsi="Calibri" w:cs="Calibri"/>
        </w:rPr>
      </w:pPr>
      <w:r w:rsidRPr="00210D73">
        <w:rPr>
          <w:rFonts w:ascii="Calibri" w:hAnsi="Calibri" w:cs="Calibri"/>
        </w:rPr>
        <w:t>Bonet, F. J., A. J. Pérez-Luque, R. Aspizua, J. M. Muñoz, y R. Zamora. 2015. «Impactos del cambio global en los robledales de Sierra Nevada: algunas evidencias y recomendaciones de manejo» La huella del cambio global en Sierra Nevada: Retos para la conservación. Consejería de Medio Ambiente y Ordenación del Territorio. Junta de Andalucía.</w:t>
      </w:r>
    </w:p>
    <w:p w14:paraId="11B2F2CE" w14:textId="77777777" w:rsidR="00210D73" w:rsidRPr="00210D73" w:rsidRDefault="00210D73" w:rsidP="00210D73">
      <w:pPr>
        <w:pStyle w:val="Bibliografa"/>
        <w:rPr>
          <w:rFonts w:ascii="Calibri" w:hAnsi="Calibri" w:cs="Calibri"/>
          <w:lang w:val="en-US"/>
        </w:rPr>
      </w:pPr>
      <w:r w:rsidRPr="00210D73">
        <w:rPr>
          <w:rFonts w:ascii="Calibri" w:hAnsi="Calibri" w:cs="Calibri"/>
          <w:lang w:val="pt-PT"/>
        </w:rPr>
        <w:t xml:space="preserve">Canadell, Josep G., Pedro M.S Monteiro, Marcos H. (Brazil) Costa, y (Brazil), Leticia Cotrim da Cunha (Brazil), Peter M.  Cox (United Kingdom), Alexey V. Eliseev (Russian Federation), Stephanie Henson (United Kingdom), Masao Ishii (Japan), Samuel Jaccard (Switzerland), Charles Koven (United States of America), Annalea Lohila (Finland), Prabir K.  Patra (Japan/India), Shilong Piao (China), Joeri Rogelj (United Kingdom/Belgium), Stephen Syampungani (Zambia), Sönke Zaehle (Germany), Kirsten Zickfeld (Canada/Germany). </w:t>
      </w:r>
      <w:r w:rsidRPr="00210D73">
        <w:rPr>
          <w:rFonts w:ascii="Calibri" w:hAnsi="Calibri" w:cs="Calibri"/>
          <w:lang w:val="en-US"/>
        </w:rPr>
        <w:t xml:space="preserve">2023. </w:t>
      </w:r>
      <w:r w:rsidRPr="00210D73">
        <w:rPr>
          <w:rFonts w:ascii="Calibri" w:hAnsi="Calibri" w:cs="Calibri"/>
          <w:i/>
          <w:iCs/>
          <w:lang w:val="en-US"/>
        </w:rPr>
        <w:t>Climate Change 2021 – The Physical Science Basis: Working Group I Contribution to the Sixth Assessment Report of the Intergovernmental Panel on Climate Change</w:t>
      </w:r>
      <w:r w:rsidRPr="00210D73">
        <w:rPr>
          <w:rFonts w:ascii="Calibri" w:hAnsi="Calibri" w:cs="Calibri"/>
          <w:lang w:val="en-US"/>
        </w:rPr>
        <w:t>. 1.</w:t>
      </w:r>
      <w:r w:rsidRPr="00210D73">
        <w:rPr>
          <w:rFonts w:ascii="Calibri" w:hAnsi="Calibri" w:cs="Calibri"/>
          <w:vertAlign w:val="superscript"/>
          <w:lang w:val="en-US"/>
        </w:rPr>
        <w:t>a</w:t>
      </w:r>
      <w:r w:rsidRPr="00210D73">
        <w:rPr>
          <w:rFonts w:ascii="Calibri" w:hAnsi="Calibri" w:cs="Calibri"/>
          <w:lang w:val="en-US"/>
        </w:rPr>
        <w:t xml:space="preserve"> ed. Cambridge University Press. https://doi.org/10.1017/9781009157896.</w:t>
      </w:r>
    </w:p>
    <w:p w14:paraId="1919732C"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Castellvi. 2007. «The estimation of latent heat flux: A reflection for the future». </w:t>
      </w:r>
      <w:r w:rsidRPr="00210D73">
        <w:rPr>
          <w:rFonts w:ascii="Calibri" w:hAnsi="Calibri" w:cs="Calibri"/>
          <w:i/>
          <w:iCs/>
          <w:lang w:val="en-US"/>
        </w:rPr>
        <w:t>Tethys, Journal of Weather and Climate of the Western Mediterranean</w:t>
      </w:r>
      <w:r w:rsidRPr="00210D73">
        <w:rPr>
          <w:rFonts w:ascii="Calibri" w:hAnsi="Calibri" w:cs="Calibri"/>
          <w:lang w:val="en-US"/>
        </w:rPr>
        <w:t>. https://doi.org/10.3369/tethys.2007.4.03.</w:t>
      </w:r>
    </w:p>
    <w:p w14:paraId="00642A84"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Chapin, F. S., G. M. Woodwell, J. T. Randerson, E. B. Rastetter, G. M. Lovett, D. D. Baldocchi, D. A. Clark, et al. 2006. «Reconciling Carbon-Cycle Concepts, Terminology, and Methods». </w:t>
      </w:r>
      <w:r w:rsidRPr="00210D73">
        <w:rPr>
          <w:rFonts w:ascii="Calibri" w:hAnsi="Calibri" w:cs="Calibri"/>
          <w:i/>
          <w:iCs/>
          <w:lang w:val="en-US"/>
        </w:rPr>
        <w:t>Ecosystems</w:t>
      </w:r>
      <w:r w:rsidRPr="00210D73">
        <w:rPr>
          <w:rFonts w:ascii="Calibri" w:hAnsi="Calibri" w:cs="Calibri"/>
          <w:lang w:val="en-US"/>
        </w:rPr>
        <w:t xml:space="preserve"> 9 (7): 1041-50. https://doi.org/10.1007/s10021-005-0105-7.</w:t>
      </w:r>
    </w:p>
    <w:p w14:paraId="1DBFC107" w14:textId="77777777" w:rsidR="00210D73" w:rsidRPr="00210D73" w:rsidRDefault="00210D73" w:rsidP="00210D73">
      <w:pPr>
        <w:pStyle w:val="Bibliografa"/>
        <w:rPr>
          <w:rFonts w:ascii="Calibri" w:hAnsi="Calibri" w:cs="Calibri"/>
          <w:lang w:val="fr-FR"/>
        </w:rPr>
      </w:pPr>
      <w:r w:rsidRPr="00210D73">
        <w:rPr>
          <w:rFonts w:ascii="Calibri" w:hAnsi="Calibri" w:cs="Calibri"/>
          <w:lang w:val="en-US"/>
        </w:rPr>
        <w:t xml:space="preserve">Cox, Peter M., Richard A. Betts, Chris D. Jones, Steven A. Spall, y Ian J. Totterdell. 2000. «Acceleration of Global Warming Due to Carbon-Cycle Feedbacks in a Coupled Climate Model». </w:t>
      </w:r>
      <w:r w:rsidRPr="00210D73">
        <w:rPr>
          <w:rFonts w:ascii="Calibri" w:hAnsi="Calibri" w:cs="Calibri"/>
          <w:i/>
          <w:iCs/>
          <w:lang w:val="fr-FR"/>
        </w:rPr>
        <w:t>Nature</w:t>
      </w:r>
      <w:r w:rsidRPr="00210D73">
        <w:rPr>
          <w:rFonts w:ascii="Calibri" w:hAnsi="Calibri" w:cs="Calibri"/>
          <w:lang w:val="fr-FR"/>
        </w:rPr>
        <w:t xml:space="preserve"> 408 (6809): 184-87. https://doi.org/10.1038/35041539.</w:t>
      </w:r>
    </w:p>
    <w:p w14:paraId="605CF06D" w14:textId="77777777" w:rsidR="00210D73" w:rsidRPr="00210D73" w:rsidRDefault="00210D73" w:rsidP="00210D73">
      <w:pPr>
        <w:pStyle w:val="Bibliografa"/>
        <w:rPr>
          <w:rFonts w:ascii="Calibri" w:hAnsi="Calibri" w:cs="Calibri"/>
          <w:lang w:val="en-US"/>
        </w:rPr>
      </w:pPr>
      <w:r w:rsidRPr="00210D73">
        <w:rPr>
          <w:rFonts w:ascii="Calibri" w:hAnsi="Calibri" w:cs="Calibri"/>
          <w:lang w:val="fr-FR"/>
        </w:rPr>
        <w:t xml:space="preserve">Davidson, Eric A., Ivan A. Janssens, y Yiqi Luo. 2006. </w:t>
      </w:r>
      <w:r w:rsidRPr="00210D73">
        <w:rPr>
          <w:rFonts w:ascii="Calibri" w:hAnsi="Calibri" w:cs="Calibri"/>
          <w:lang w:val="en-US"/>
        </w:rPr>
        <w:t xml:space="preserve">«On the Variability of Respiration in Terrestrial Ecosystems: Moving beyond </w:t>
      </w:r>
      <w:r w:rsidRPr="00210D73">
        <w:rPr>
          <w:rFonts w:ascii="Calibri" w:hAnsi="Calibri" w:cs="Calibri"/>
          <w:i/>
          <w:iCs/>
          <w:lang w:val="en-US"/>
        </w:rPr>
        <w:t>Q</w:t>
      </w:r>
      <w:r w:rsidRPr="00210D73">
        <w:rPr>
          <w:rFonts w:ascii="Calibri" w:hAnsi="Calibri" w:cs="Calibri"/>
          <w:lang w:val="en-US"/>
        </w:rPr>
        <w:t xml:space="preserve"> </w:t>
      </w:r>
      <w:r w:rsidRPr="00210D73">
        <w:rPr>
          <w:rFonts w:ascii="Calibri" w:hAnsi="Calibri" w:cs="Calibri"/>
          <w:vertAlign w:val="subscript"/>
          <w:lang w:val="en-US"/>
        </w:rPr>
        <w:t>10</w:t>
      </w:r>
      <w:r w:rsidRPr="00210D73">
        <w:rPr>
          <w:rFonts w:ascii="Calibri" w:hAnsi="Calibri" w:cs="Calibri"/>
          <w:lang w:val="en-US"/>
        </w:rPr>
        <w:t xml:space="preserve">: ON THE VARIABILITY OF RESPIRATION IN TERRESTRIAL ECOSYSTEMS». </w:t>
      </w:r>
      <w:r w:rsidRPr="00210D73">
        <w:rPr>
          <w:rFonts w:ascii="Calibri" w:hAnsi="Calibri" w:cs="Calibri"/>
          <w:i/>
          <w:iCs/>
          <w:lang w:val="en-US"/>
        </w:rPr>
        <w:t>Global Change Biology</w:t>
      </w:r>
      <w:r w:rsidRPr="00210D73">
        <w:rPr>
          <w:rFonts w:ascii="Calibri" w:hAnsi="Calibri" w:cs="Calibri"/>
          <w:lang w:val="en-US"/>
        </w:rPr>
        <w:t xml:space="preserve"> 12 (2): 154-64. https://doi.org/10.1111/j.1365-2486.2005.01065.x.</w:t>
      </w:r>
    </w:p>
    <w:p w14:paraId="68806760"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Dlugokencky and Tans, P. 2022. «Trends in atmospheric carbon dioxide, National Oceanic and Atmospheric Administration, Global Monitoring Laboratory (NOAA/GML)». http://www.gml.noaa.gov/gmd/ccgg/trends/global.html.</w:t>
      </w:r>
    </w:p>
    <w:p w14:paraId="210ACFA7" w14:textId="77777777" w:rsidR="00210D73" w:rsidRPr="00210D73" w:rsidRDefault="00210D73" w:rsidP="00210D73">
      <w:pPr>
        <w:pStyle w:val="Bibliografa"/>
        <w:rPr>
          <w:rFonts w:ascii="Calibri" w:hAnsi="Calibri" w:cs="Calibri"/>
        </w:rPr>
      </w:pPr>
      <w:r w:rsidRPr="00210D73">
        <w:rPr>
          <w:rFonts w:ascii="Calibri" w:hAnsi="Calibri" w:cs="Calibri"/>
        </w:rPr>
        <w:t>Fernández-González, Antonio J, José F Cobo-Díaz, Ana B Robles, Nicolás Toro, y Y Manuel Fernández-López. 2010. «ANÁLISIS DE LA DIVERSIDAD PROCARIÓTICA ASOCIADA A QUERCÍNEAS (QUERCUS ILEX SP. BALLOTA Y Q. PYRENAICA) PARA LA IDENTIFICACIÓN DE BIOINDICADORES ASOCIADOS A LA EVOLUCIÓN POST-INCENDIO Y AL CAMBIO CLIMÁTICO EN SIERRA NEVADA».</w:t>
      </w:r>
    </w:p>
    <w:p w14:paraId="36CD0439" w14:textId="77777777" w:rsidR="00210D73" w:rsidRPr="00210D73" w:rsidRDefault="00210D73" w:rsidP="00210D73">
      <w:pPr>
        <w:pStyle w:val="Bibliografa"/>
        <w:rPr>
          <w:rFonts w:ascii="Calibri" w:hAnsi="Calibri" w:cs="Calibri"/>
          <w:lang w:val="en-US"/>
        </w:rPr>
      </w:pPr>
      <w:r w:rsidRPr="00A37E95">
        <w:rPr>
          <w:rFonts w:ascii="Calibri" w:hAnsi="Calibri" w:cs="Calibri"/>
        </w:rPr>
        <w:t xml:space="preserve">Friedlingstein, Pierre, Michael O’Sullivan, Matthew W. Jones, Robbie M. Andrew, Luke Gregor, Judith Hauck, Corinne Le Quéré, et al. 2022. </w:t>
      </w:r>
      <w:r w:rsidRPr="00210D73">
        <w:rPr>
          <w:rFonts w:ascii="Calibri" w:hAnsi="Calibri" w:cs="Calibri"/>
          <w:lang w:val="en-US"/>
        </w:rPr>
        <w:t xml:space="preserve">«Global Carbon Budget 2022». </w:t>
      </w:r>
      <w:r w:rsidRPr="00210D73">
        <w:rPr>
          <w:rFonts w:ascii="Calibri" w:hAnsi="Calibri" w:cs="Calibri"/>
          <w:i/>
          <w:iCs/>
          <w:lang w:val="en-US"/>
        </w:rPr>
        <w:t>Earth System Science Data</w:t>
      </w:r>
      <w:r w:rsidRPr="00210D73">
        <w:rPr>
          <w:rFonts w:ascii="Calibri" w:hAnsi="Calibri" w:cs="Calibri"/>
          <w:lang w:val="en-US"/>
        </w:rPr>
        <w:t xml:space="preserve"> 14 (11): 4811-4900. https://doi.org/10.5194/essd-14-4811-2022.</w:t>
      </w:r>
    </w:p>
    <w:p w14:paraId="7227CE4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Gao, Bo-cai. 1996. «NDWI—A Normalized Difference Water Index for Remote Sensing of Vegetation Liquid Water from Space». </w:t>
      </w:r>
      <w:r w:rsidRPr="00210D73">
        <w:rPr>
          <w:rFonts w:ascii="Calibri" w:hAnsi="Calibri" w:cs="Calibri"/>
          <w:i/>
          <w:iCs/>
          <w:lang w:val="en-US"/>
        </w:rPr>
        <w:t>Remote Sensing of Environment</w:t>
      </w:r>
      <w:r w:rsidRPr="00210D73">
        <w:rPr>
          <w:rFonts w:ascii="Calibri" w:hAnsi="Calibri" w:cs="Calibri"/>
          <w:lang w:val="en-US"/>
        </w:rPr>
        <w:t xml:space="preserve"> 58 (3): 257-66. https://doi.org/10.1016/S0034-4257(96)00067-3.</w:t>
      </w:r>
    </w:p>
    <w:p w14:paraId="7C21763F"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Gómez, José M., y José A. Hódar. 2008. «Wild Boars (Sus Scrofa) Affect the Recruitment Rate and Spatial Distribution of Holm Oak (Quercus Ilex)». </w:t>
      </w:r>
      <w:r w:rsidRPr="00210D73">
        <w:rPr>
          <w:rFonts w:ascii="Calibri" w:hAnsi="Calibri" w:cs="Calibri"/>
          <w:i/>
          <w:iCs/>
          <w:lang w:val="en-US"/>
        </w:rPr>
        <w:t>Forest Ecology and Management</w:t>
      </w:r>
      <w:r w:rsidRPr="00210D73">
        <w:rPr>
          <w:rFonts w:ascii="Calibri" w:hAnsi="Calibri" w:cs="Calibri"/>
          <w:lang w:val="en-US"/>
        </w:rPr>
        <w:t xml:space="preserve"> 256 (6): 1384-89. https://doi.org/10.1016/j.foreco.2008.06.045.</w:t>
      </w:r>
    </w:p>
    <w:p w14:paraId="2AC243DA"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Goward, Samuel N., Brian Markham, Dennis G. Dye, Wayne Dulaney, y Jingli Yang. 1991. «Normalized Difference Vegetation Index Measurements from the Advanced Very High Resolution Radiometer». </w:t>
      </w:r>
      <w:r w:rsidRPr="00210D73">
        <w:rPr>
          <w:rFonts w:ascii="Calibri" w:hAnsi="Calibri" w:cs="Calibri"/>
          <w:i/>
          <w:iCs/>
          <w:lang w:val="en-US"/>
        </w:rPr>
        <w:t>Remote Sensing of Environment</w:t>
      </w:r>
      <w:r w:rsidRPr="00210D73">
        <w:rPr>
          <w:rFonts w:ascii="Calibri" w:hAnsi="Calibri" w:cs="Calibri"/>
          <w:lang w:val="en-US"/>
        </w:rPr>
        <w:t xml:space="preserve"> 35 (2-3): 257-77. https://doi.org/10.1016/0034-4257(91)90017-Z.</w:t>
      </w:r>
    </w:p>
    <w:p w14:paraId="79B1CA7F"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Gulev, Sergey K., Peter W. Thorne, Jhino Ahn, Frank J. Dentener, y Catia M. Domingues (Australia, United Kingdom/Brazil), Sebastian Gerland (Norway/Germany), Daoyi Gong (China), Darrell S. Kaufman (United States of America), Hyacinth C. Nnamchi (Nigeria, Germany/Nigeria), Johannes Quaas (Germany), Juan A. Rivera (Argentina), Shubha Sathyendranath (United Kingdom/ Canada, Overseas citizen of India, United Kingdom), Sharon L. Smith (Canada), Blair Trewin (Australia), Karina von Schuckmann (France/Germany), Russell S. Vose (United States of America). 2023. </w:t>
      </w:r>
      <w:r w:rsidRPr="00210D73">
        <w:rPr>
          <w:rFonts w:ascii="Calibri" w:hAnsi="Calibri" w:cs="Calibri"/>
          <w:i/>
          <w:iCs/>
          <w:lang w:val="en-US"/>
        </w:rPr>
        <w:t>Climate Change 2021 – The Physical Science Basis: Working Group I Contribution to the Sixth Assessment Report of the Intergovernmental Panel on Climate Change</w:t>
      </w:r>
      <w:r w:rsidRPr="00210D73">
        <w:rPr>
          <w:rFonts w:ascii="Calibri" w:hAnsi="Calibri" w:cs="Calibri"/>
          <w:lang w:val="en-US"/>
        </w:rPr>
        <w:t>. 1.</w:t>
      </w:r>
      <w:r w:rsidRPr="00210D73">
        <w:rPr>
          <w:rFonts w:ascii="Calibri" w:hAnsi="Calibri" w:cs="Calibri"/>
          <w:vertAlign w:val="superscript"/>
          <w:lang w:val="en-US"/>
        </w:rPr>
        <w:t>a</w:t>
      </w:r>
      <w:r w:rsidRPr="00210D73">
        <w:rPr>
          <w:rFonts w:ascii="Calibri" w:hAnsi="Calibri" w:cs="Calibri"/>
          <w:lang w:val="en-US"/>
        </w:rPr>
        <w:t xml:space="preserve"> ed. Cambridge University Press. https://doi.org/10.1017/9781009157896.</w:t>
      </w:r>
    </w:p>
    <w:p w14:paraId="34B27534" w14:textId="77777777" w:rsidR="00210D73" w:rsidRPr="00A37E95" w:rsidRDefault="00210D73" w:rsidP="00210D73">
      <w:pPr>
        <w:pStyle w:val="Bibliografa"/>
        <w:rPr>
          <w:rFonts w:ascii="Calibri" w:hAnsi="Calibri" w:cs="Calibri"/>
          <w:lang w:val="en-US"/>
        </w:rPr>
      </w:pPr>
      <w:r w:rsidRPr="00210D73">
        <w:rPr>
          <w:rFonts w:ascii="Calibri" w:hAnsi="Calibri" w:cs="Calibri"/>
          <w:lang w:val="en-US"/>
        </w:rPr>
        <w:t xml:space="preserve">Heimann, Martin, y Markus Reichstein. 2008. «Terrestrial Ecosystem Carbon Dynamics and Climate Feedbacks». </w:t>
      </w:r>
      <w:r w:rsidRPr="00A37E95">
        <w:rPr>
          <w:rFonts w:ascii="Calibri" w:hAnsi="Calibri" w:cs="Calibri"/>
          <w:i/>
          <w:iCs/>
          <w:lang w:val="en-US"/>
        </w:rPr>
        <w:t>Nature</w:t>
      </w:r>
      <w:r w:rsidRPr="00A37E95">
        <w:rPr>
          <w:rFonts w:ascii="Calibri" w:hAnsi="Calibri" w:cs="Calibri"/>
          <w:lang w:val="en-US"/>
        </w:rPr>
        <w:t xml:space="preserve"> 451 (7176): 289-92. https://doi.org/10.1038/nature06591.</w:t>
      </w:r>
    </w:p>
    <w:p w14:paraId="3D472A87" w14:textId="77777777" w:rsidR="00210D73" w:rsidRPr="00210D73" w:rsidRDefault="00210D73" w:rsidP="00210D73">
      <w:pPr>
        <w:pStyle w:val="Bibliografa"/>
        <w:rPr>
          <w:rFonts w:ascii="Calibri" w:hAnsi="Calibri" w:cs="Calibri"/>
          <w:lang w:val="en-US"/>
        </w:rPr>
      </w:pPr>
      <w:r w:rsidRPr="00A37E95">
        <w:rPr>
          <w:rFonts w:ascii="Calibri" w:hAnsi="Calibri" w:cs="Calibri"/>
          <w:lang w:val="en-US"/>
        </w:rPr>
        <w:t xml:space="preserve">Huete, A, K Didan, T Miura, E.P Rodriguez, X Gao, y L.G Ferreira. </w:t>
      </w:r>
      <w:r w:rsidRPr="00210D73">
        <w:rPr>
          <w:rFonts w:ascii="Calibri" w:hAnsi="Calibri" w:cs="Calibri"/>
          <w:lang w:val="en-US"/>
        </w:rPr>
        <w:t xml:space="preserve">2002. «Overview of the Radiometric and Biophysical Performance of the MODIS Vegetation Indices». </w:t>
      </w:r>
      <w:r w:rsidRPr="00210D73">
        <w:rPr>
          <w:rFonts w:ascii="Calibri" w:hAnsi="Calibri" w:cs="Calibri"/>
          <w:i/>
          <w:iCs/>
          <w:lang w:val="en-US"/>
        </w:rPr>
        <w:t>Remote Sensing of Environment</w:t>
      </w:r>
      <w:r w:rsidRPr="00210D73">
        <w:rPr>
          <w:rFonts w:ascii="Calibri" w:hAnsi="Calibri" w:cs="Calibri"/>
          <w:lang w:val="en-US"/>
        </w:rPr>
        <w:t xml:space="preserve"> 83 (1-2): 195-213. https://doi.org/10.1016/S0034-4257(02)00096-2.</w:t>
      </w:r>
    </w:p>
    <w:p w14:paraId="6E374053"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Hursh, Andrew, Ashley Ballantyne, Leila Cooper, Marco Maneta, John Kimball, y Jennifer Watts. 2017. «The Sensitivity of Soil Respiration to Soil Temperature, Moisture, and Carbon Supply at the Global Scale». </w:t>
      </w:r>
      <w:r w:rsidRPr="00210D73">
        <w:rPr>
          <w:rFonts w:ascii="Calibri" w:hAnsi="Calibri" w:cs="Calibri"/>
          <w:i/>
          <w:iCs/>
          <w:lang w:val="en-US"/>
        </w:rPr>
        <w:t>Global Change Biology</w:t>
      </w:r>
      <w:r w:rsidRPr="00210D73">
        <w:rPr>
          <w:rFonts w:ascii="Calibri" w:hAnsi="Calibri" w:cs="Calibri"/>
          <w:lang w:val="en-US"/>
        </w:rPr>
        <w:t xml:space="preserve"> 23 (5): 2090-2103. https://doi.org/10.1111/gcb.13489.</w:t>
      </w:r>
    </w:p>
    <w:p w14:paraId="58ABB4B3"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«LI-7810 CH4/CO2/H2O Trace Gas Analyzer Instruction Manual». 2023.</w:t>
      </w:r>
    </w:p>
    <w:p w14:paraId="4E401D4E"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Lin, Xingwen, Shengbiao Wu, Bin Chen, Ziyu Lin, Zhengbing Yan, Xiuzhi Chen, Gaofei Yin, et al. 2022. «Estimating 10-m Land Surface Albedo from Sentinel-2 Satellite Observations Using a Direct Estimation Approach with Google Earth Engine». </w:t>
      </w:r>
      <w:r w:rsidRPr="00210D73">
        <w:rPr>
          <w:rFonts w:ascii="Calibri" w:hAnsi="Calibri" w:cs="Calibri"/>
          <w:i/>
          <w:iCs/>
          <w:lang w:val="en-US"/>
        </w:rPr>
        <w:t>ISPRS Journal of Photogrammetry and Remote Sensing</w:t>
      </w:r>
      <w:r w:rsidRPr="00210D73">
        <w:rPr>
          <w:rFonts w:ascii="Calibri" w:hAnsi="Calibri" w:cs="Calibri"/>
          <w:lang w:val="en-US"/>
        </w:rPr>
        <w:t xml:space="preserve"> 194 (diciembre): 1-20. https://doi.org/10.1016/j.isprsjprs.2022.09.016.</w:t>
      </w:r>
    </w:p>
    <w:p w14:paraId="0CB110DB"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Lundegardh, Henrik. 1927. «CARBON DIOXIDE EVOLUTION OF SOIL AND CROP GROWTH.» Soil Science 23(6):p 417-453.</w:t>
      </w:r>
    </w:p>
    <w:p w14:paraId="7FE05B06"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Mencuccini, Maurizio, y Teemu Hölttä. 2010. «The Significance of Phloem Transport for the Speed with Which Canopy Photosynthesis and Belowground Respiration Are Linked». </w:t>
      </w:r>
      <w:r w:rsidRPr="00210D73">
        <w:rPr>
          <w:rFonts w:ascii="Calibri" w:hAnsi="Calibri" w:cs="Calibri"/>
          <w:i/>
          <w:iCs/>
          <w:lang w:val="en-US"/>
        </w:rPr>
        <w:t>New Phytologist</w:t>
      </w:r>
      <w:r w:rsidRPr="00210D73">
        <w:rPr>
          <w:rFonts w:ascii="Calibri" w:hAnsi="Calibri" w:cs="Calibri"/>
          <w:lang w:val="en-US"/>
        </w:rPr>
        <w:t xml:space="preserve"> 185 (1): 189-203. https://doi.org/10.1111/j.1469-8137.2009.03050.x.</w:t>
      </w:r>
    </w:p>
    <w:p w14:paraId="5D110198"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«MeteoBlue». 2023. 2023. https://www.meteoblue.com/es/tiempo/historyclimate/climatemodelled/fi%C3%B1ana_espa%C3%B1a_2517722.</w:t>
      </w:r>
    </w:p>
    <w:p w14:paraId="70770D5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Mikan, Carl J, Joshua P Schimel, y Allen P Doyle. 2002. «Temperature Controls of Microbial Respiration in Arctic Tundra Soils above and below Freezing». </w:t>
      </w:r>
      <w:r w:rsidRPr="00210D73">
        <w:rPr>
          <w:rFonts w:ascii="Calibri" w:hAnsi="Calibri" w:cs="Calibri"/>
          <w:i/>
          <w:iCs/>
          <w:lang w:val="en-US"/>
        </w:rPr>
        <w:t>Soil Biology and Biochemistry</w:t>
      </w:r>
      <w:r w:rsidRPr="00210D73">
        <w:rPr>
          <w:rFonts w:ascii="Calibri" w:hAnsi="Calibri" w:cs="Calibri"/>
          <w:lang w:val="en-US"/>
        </w:rPr>
        <w:t xml:space="preserve"> 34 (11): 1785-95. https://doi.org/10.1016/S0038-0717(02)00168-2.</w:t>
      </w:r>
    </w:p>
    <w:p w14:paraId="2247BCBE" w14:textId="77777777" w:rsidR="00210D73" w:rsidRPr="00210D73" w:rsidRDefault="00210D73" w:rsidP="00210D73">
      <w:pPr>
        <w:pStyle w:val="Bibliografa"/>
        <w:rPr>
          <w:rFonts w:ascii="Calibri" w:hAnsi="Calibri" w:cs="Calibri"/>
        </w:rPr>
      </w:pPr>
      <w:r w:rsidRPr="00210D73">
        <w:rPr>
          <w:rFonts w:ascii="Calibri" w:hAnsi="Calibri" w:cs="Calibri"/>
          <w:lang w:val="en-US"/>
        </w:rPr>
        <w:t xml:space="preserve">MITECO. 2023a. </w:t>
      </w:r>
      <w:r w:rsidRPr="00210D73">
        <w:rPr>
          <w:rFonts w:ascii="Calibri" w:hAnsi="Calibri" w:cs="Calibri"/>
        </w:rPr>
        <w:t>«Sierra Nevada: Conservación de la biodiversidad». https://www.miteco.gob.es/es/parques-nacionales-oapn/red-parques-nacionales/parques-nacionales/sierra-nevada/conservacion-biodiversidad/.</w:t>
      </w:r>
    </w:p>
    <w:p w14:paraId="35207B7F" w14:textId="77777777" w:rsidR="00210D73" w:rsidRPr="00210D73" w:rsidRDefault="00210D73" w:rsidP="00210D73">
      <w:pPr>
        <w:pStyle w:val="Bibliografa"/>
        <w:rPr>
          <w:rFonts w:ascii="Calibri" w:hAnsi="Calibri" w:cs="Calibri"/>
        </w:rPr>
      </w:pPr>
      <w:r w:rsidRPr="00210D73">
        <w:rPr>
          <w:rFonts w:ascii="Calibri" w:hAnsi="Calibri" w:cs="Calibri"/>
        </w:rPr>
        <w:t>———. 2023b. «Sierra Nevada: Historia». https://www.miteco.gob.es/es/parques-nacionales-oapn/red-parques-nacionales/parques-nacionales/sierra-nevada/historia/default.aspx.</w:t>
      </w:r>
    </w:p>
    <w:p w14:paraId="3A2E9300" w14:textId="77777777" w:rsidR="00210D73" w:rsidRPr="00210D73" w:rsidRDefault="00210D73" w:rsidP="00210D73">
      <w:pPr>
        <w:pStyle w:val="Bibliografa"/>
        <w:rPr>
          <w:rFonts w:ascii="Calibri" w:hAnsi="Calibri" w:cs="Calibri"/>
          <w:lang w:val="en-US"/>
        </w:rPr>
      </w:pPr>
      <w:r w:rsidRPr="00210D73">
        <w:rPr>
          <w:rFonts w:ascii="Calibri" w:hAnsi="Calibri" w:cs="Calibri"/>
        </w:rPr>
        <w:t xml:space="preserve">Norman, J. M., R. Garcia, y S. B. Verma. </w:t>
      </w:r>
      <w:r w:rsidRPr="00210D73">
        <w:rPr>
          <w:rFonts w:ascii="Calibri" w:hAnsi="Calibri" w:cs="Calibri"/>
          <w:lang w:val="en-US"/>
        </w:rPr>
        <w:t xml:space="preserve">1992. «Soil Surface CO </w:t>
      </w:r>
      <w:r w:rsidRPr="00210D73">
        <w:rPr>
          <w:rFonts w:ascii="Calibri" w:hAnsi="Calibri" w:cs="Calibri"/>
          <w:vertAlign w:val="subscript"/>
          <w:lang w:val="en-US"/>
        </w:rPr>
        <w:t>2</w:t>
      </w:r>
      <w:r w:rsidRPr="00210D73">
        <w:rPr>
          <w:rFonts w:ascii="Calibri" w:hAnsi="Calibri" w:cs="Calibri"/>
          <w:lang w:val="en-US"/>
        </w:rPr>
        <w:t xml:space="preserve"> Fluxes and the Carbon Budget of a Grassland». </w:t>
      </w:r>
      <w:r w:rsidRPr="00210D73">
        <w:rPr>
          <w:rFonts w:ascii="Calibri" w:hAnsi="Calibri" w:cs="Calibri"/>
          <w:i/>
          <w:iCs/>
          <w:lang w:val="en-US"/>
        </w:rPr>
        <w:t>Journal of Geophysical Research</w:t>
      </w:r>
      <w:r w:rsidRPr="00210D73">
        <w:rPr>
          <w:rFonts w:ascii="Calibri" w:hAnsi="Calibri" w:cs="Calibri"/>
          <w:lang w:val="en-US"/>
        </w:rPr>
        <w:t xml:space="preserve"> 97 (D17): 18845. https://doi.org/10.1029/92JD01348.</w:t>
      </w:r>
    </w:p>
    <w:p w14:paraId="27CA3501"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Quinn, Gerry P, y Michael J Keough. 2002. «Experimental Design and Data Analysis for Biologists».</w:t>
      </w:r>
    </w:p>
    <w:p w14:paraId="13601E3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Raich, James W, y Aydin Tufekcioglu. 2000. «Vegetation and Soil Respiration: Correlations and Controls».</w:t>
      </w:r>
    </w:p>
    <w:p w14:paraId="6973D5F5"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Rivkina, E. M., E. I. Friedmann, C. P. McKay, y D. A. Gilichinsky. 2000. «Metabolic Activity of Permafrost Bacteria below the Freezing Point». </w:t>
      </w:r>
      <w:r w:rsidRPr="00210D73">
        <w:rPr>
          <w:rFonts w:ascii="Calibri" w:hAnsi="Calibri" w:cs="Calibri"/>
          <w:i/>
          <w:iCs/>
          <w:lang w:val="en-US"/>
        </w:rPr>
        <w:t>Applied and Environmental Microbiology</w:t>
      </w:r>
      <w:r w:rsidRPr="00210D73">
        <w:rPr>
          <w:rFonts w:ascii="Calibri" w:hAnsi="Calibri" w:cs="Calibri"/>
          <w:lang w:val="en-US"/>
        </w:rPr>
        <w:t xml:space="preserve"> 66 (8): 3230-33. https://doi.org/10.1128/AEM.66.8.3230-3233.2000.</w:t>
      </w:r>
    </w:p>
    <w:p w14:paraId="1BE3F7C4" w14:textId="77777777" w:rsidR="00210D73" w:rsidRPr="00A37E95" w:rsidRDefault="00210D73" w:rsidP="00210D73">
      <w:pPr>
        <w:pStyle w:val="Bibliografa"/>
        <w:rPr>
          <w:rFonts w:ascii="Calibri" w:hAnsi="Calibri" w:cs="Calibri"/>
          <w:lang w:val="en-US"/>
        </w:rPr>
      </w:pPr>
      <w:r w:rsidRPr="00210D73">
        <w:rPr>
          <w:rFonts w:ascii="Calibri" w:hAnsi="Calibri" w:cs="Calibri"/>
          <w:lang w:val="en-US"/>
        </w:rPr>
        <w:t xml:space="preserve">«Sentinel -2 User Handbook». </w:t>
      </w:r>
      <w:r w:rsidRPr="00A37E95">
        <w:rPr>
          <w:rFonts w:ascii="Calibri" w:hAnsi="Calibri" w:cs="Calibri"/>
          <w:lang w:val="en-US"/>
        </w:rPr>
        <w:t>2013, n.</w:t>
      </w:r>
      <w:r w:rsidRPr="00A37E95">
        <w:rPr>
          <w:rFonts w:ascii="Calibri" w:hAnsi="Calibri" w:cs="Calibri"/>
          <w:vertAlign w:val="superscript"/>
          <w:lang w:val="en-US"/>
        </w:rPr>
        <w:t>o</w:t>
      </w:r>
      <w:r w:rsidRPr="00A37E95">
        <w:rPr>
          <w:rFonts w:ascii="Calibri" w:hAnsi="Calibri" w:cs="Calibri"/>
          <w:lang w:val="en-US"/>
        </w:rPr>
        <w:t xml:space="preserve"> 1.</w:t>
      </w:r>
    </w:p>
    <w:p w14:paraId="13A4D2ED" w14:textId="77777777" w:rsidR="00210D73" w:rsidRPr="00210D73" w:rsidRDefault="00210D73" w:rsidP="00210D73">
      <w:pPr>
        <w:pStyle w:val="Bibliografa"/>
        <w:rPr>
          <w:rFonts w:ascii="Calibri" w:hAnsi="Calibri" w:cs="Calibri"/>
          <w:lang w:val="en-US"/>
        </w:rPr>
      </w:pPr>
      <w:r w:rsidRPr="00A37E95">
        <w:rPr>
          <w:rFonts w:ascii="Calibri" w:hAnsi="Calibri" w:cs="Calibri"/>
          <w:lang w:val="en-US"/>
        </w:rPr>
        <w:t xml:space="preserve">Skopp, J., M. D. Jawson, y J. W. Doran. </w:t>
      </w:r>
      <w:r w:rsidRPr="00210D73">
        <w:rPr>
          <w:rFonts w:ascii="Calibri" w:hAnsi="Calibri" w:cs="Calibri"/>
          <w:lang w:val="en-US"/>
        </w:rPr>
        <w:t xml:space="preserve">1990. «Steady-State Aerobic Microbial Activity as a Function of Soil Water Content». </w:t>
      </w:r>
      <w:r w:rsidRPr="00210D73">
        <w:rPr>
          <w:rFonts w:ascii="Calibri" w:hAnsi="Calibri" w:cs="Calibri"/>
          <w:i/>
          <w:iCs/>
          <w:lang w:val="en-US"/>
        </w:rPr>
        <w:t>Soil Science Society of America Journal</w:t>
      </w:r>
      <w:r w:rsidRPr="00210D73">
        <w:rPr>
          <w:rFonts w:ascii="Calibri" w:hAnsi="Calibri" w:cs="Calibri"/>
          <w:lang w:val="en-US"/>
        </w:rPr>
        <w:t xml:space="preserve"> 54 (6): 1619-25. https://doi.org/10.2136/sssaj1990.03615995005400060018x.</w:t>
      </w:r>
    </w:p>
    <w:p w14:paraId="353C94D5"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Smith, F. B., y P. E. Brown. 1931. «Soil respiration».</w:t>
      </w:r>
    </w:p>
    <w:p w14:paraId="702674D6"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Tang, Jianwu, Dennis D. Baldocchi, y Liukang Xu. 2005. «Tree Photosynthesis Modulates Soil Respiration on a Diurnal Time Scale». </w:t>
      </w:r>
      <w:r w:rsidRPr="00210D73">
        <w:rPr>
          <w:rFonts w:ascii="Calibri" w:hAnsi="Calibri" w:cs="Calibri"/>
          <w:i/>
          <w:iCs/>
          <w:lang w:val="en-US"/>
        </w:rPr>
        <w:t>Global Change Biology</w:t>
      </w:r>
      <w:r w:rsidRPr="00210D73">
        <w:rPr>
          <w:rFonts w:ascii="Calibri" w:hAnsi="Calibri" w:cs="Calibri"/>
          <w:lang w:val="en-US"/>
        </w:rPr>
        <w:t xml:space="preserve"> 11 (8): 1298-1304. https://doi.org/10.1111/j.1365-2486.2005.00978.x.</w:t>
      </w:r>
    </w:p>
    <w:p w14:paraId="0E5D1E32" w14:textId="77777777" w:rsidR="00210D73" w:rsidRPr="00210D73" w:rsidRDefault="00210D73" w:rsidP="00210D73">
      <w:pPr>
        <w:pStyle w:val="Bibliografa"/>
        <w:rPr>
          <w:rFonts w:ascii="Calibri" w:hAnsi="Calibri" w:cs="Calibri"/>
        </w:rPr>
      </w:pPr>
      <w:r w:rsidRPr="00210D73">
        <w:rPr>
          <w:rFonts w:ascii="Calibri" w:hAnsi="Calibri" w:cs="Calibri"/>
          <w:lang w:val="en-US"/>
        </w:rPr>
        <w:t xml:space="preserve">«Using the Smart Chamber. Soil Gas Flux Survey Chamber». </w:t>
      </w:r>
      <w:r w:rsidRPr="00210D73">
        <w:rPr>
          <w:rFonts w:ascii="Calibri" w:hAnsi="Calibri" w:cs="Calibri"/>
        </w:rPr>
        <w:t>2023.</w:t>
      </w:r>
    </w:p>
    <w:p w14:paraId="255C1FBC" w14:textId="77777777" w:rsidR="00210D73" w:rsidRPr="00210D73" w:rsidRDefault="00210D73" w:rsidP="00210D73">
      <w:pPr>
        <w:pStyle w:val="Bibliografa"/>
        <w:rPr>
          <w:rFonts w:ascii="Calibri" w:hAnsi="Calibri" w:cs="Calibri"/>
        </w:rPr>
      </w:pPr>
      <w:r w:rsidRPr="00210D73">
        <w:rPr>
          <w:rFonts w:ascii="Calibri" w:hAnsi="Calibri" w:cs="Calibri"/>
        </w:rPr>
        <w:t xml:space="preserve">Valbuena-Carabaña, María, y Luis Gil. 2013. </w:t>
      </w:r>
      <w:r w:rsidRPr="00210D73">
        <w:rPr>
          <w:rFonts w:ascii="Calibri" w:hAnsi="Calibri" w:cs="Calibri"/>
          <w:lang w:val="en-US"/>
        </w:rPr>
        <w:t xml:space="preserve">«Genetic Resilience in a Historically Profited Root Sprouting Oak (Quercus Pyrenaica Willd.) at Its Southern Boundary». </w:t>
      </w:r>
      <w:r w:rsidRPr="00210D73">
        <w:rPr>
          <w:rFonts w:ascii="Calibri" w:hAnsi="Calibri" w:cs="Calibri"/>
          <w:i/>
          <w:iCs/>
        </w:rPr>
        <w:t>Tree Genetics &amp; Genomes</w:t>
      </w:r>
      <w:r w:rsidRPr="00210D73">
        <w:rPr>
          <w:rFonts w:ascii="Calibri" w:hAnsi="Calibri" w:cs="Calibri"/>
        </w:rPr>
        <w:t xml:space="preserve"> 9 (5): 1129-42. https://doi.org/10.1007/s11295-013-0614-z.</w:t>
      </w:r>
    </w:p>
    <w:p w14:paraId="5A3A3248" w14:textId="77777777" w:rsidR="00210D73" w:rsidRPr="00210D73" w:rsidRDefault="00210D73" w:rsidP="00210D73">
      <w:pPr>
        <w:pStyle w:val="Bibliografa"/>
        <w:rPr>
          <w:rFonts w:ascii="Calibri" w:hAnsi="Calibri" w:cs="Calibri"/>
        </w:rPr>
      </w:pPr>
      <w:r w:rsidRPr="00210D73">
        <w:rPr>
          <w:rFonts w:ascii="Calibri" w:hAnsi="Calibri" w:cs="Calibri"/>
        </w:rPr>
        <w:t>Valle, F. s. f. «Datos botánicos aplicados a la Gestión del Medio Natural Andaluz I: Bioclimatología y Biogeografía».</w:t>
      </w:r>
    </w:p>
    <w:p w14:paraId="05A7DCD6" w14:textId="77777777" w:rsidR="00210D73" w:rsidRPr="00210D73" w:rsidRDefault="00210D73" w:rsidP="00210D73">
      <w:pPr>
        <w:pStyle w:val="Bibliografa"/>
        <w:rPr>
          <w:rFonts w:ascii="Calibri" w:hAnsi="Calibri" w:cs="Calibri"/>
        </w:rPr>
      </w:pPr>
      <w:r w:rsidRPr="00210D73">
        <w:rPr>
          <w:rFonts w:ascii="Calibri" w:hAnsi="Calibri" w:cs="Calibri"/>
        </w:rPr>
        <w:t>Valverde Amor, Ángela Lucía. 2022. «Efecto del clareo y sus residuos sobre la emisión de gases de efecto invernadero en suelos de pinar y robledal del Parque Nacional de Sierra Nevada». Universidad de Granada. https://doi.org/10.30827/Digibug.83997.</w:t>
      </w:r>
    </w:p>
    <w:p w14:paraId="13CFA7B4" w14:textId="77777777" w:rsidR="00210D73" w:rsidRPr="00210D73" w:rsidRDefault="00210D73" w:rsidP="00210D73">
      <w:pPr>
        <w:pStyle w:val="Bibliografa"/>
        <w:rPr>
          <w:rFonts w:ascii="Calibri" w:hAnsi="Calibri" w:cs="Calibri"/>
          <w:lang w:val="en-US"/>
        </w:rPr>
      </w:pPr>
      <w:r w:rsidRPr="00210D73">
        <w:rPr>
          <w:rFonts w:ascii="Calibri" w:hAnsi="Calibri" w:cs="Calibri"/>
        </w:rPr>
        <w:t xml:space="preserve">Wang, F., J. Liu, B. Zou, D. A. Neher, W. Zhu, y Z. Li. 2014. </w:t>
      </w:r>
      <w:r w:rsidRPr="00210D73">
        <w:rPr>
          <w:rFonts w:ascii="Calibri" w:hAnsi="Calibri" w:cs="Calibri"/>
          <w:lang w:val="en-US"/>
        </w:rPr>
        <w:t xml:space="preserve">«Species-Dependent Responses of Soil Microbial Properties to Fresh Leaf Inputs in a Subtropical Forest Soil in South China». </w:t>
      </w:r>
      <w:r w:rsidRPr="00210D73">
        <w:rPr>
          <w:rFonts w:ascii="Calibri" w:hAnsi="Calibri" w:cs="Calibri"/>
          <w:i/>
          <w:iCs/>
          <w:lang w:val="en-US"/>
        </w:rPr>
        <w:t>Journal of Plant Ecology</w:t>
      </w:r>
      <w:r w:rsidRPr="00210D73">
        <w:rPr>
          <w:rFonts w:ascii="Calibri" w:hAnsi="Calibri" w:cs="Calibri"/>
          <w:lang w:val="en-US"/>
        </w:rPr>
        <w:t xml:space="preserve"> 7 (1): 86-96. https://doi.org/10.1093/jpe/rtt016.</w:t>
      </w:r>
    </w:p>
    <w:p w14:paraId="20617371"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Wang, Qingkui, Tongxin He, Silong Wang, y Li Liu. 2013. «Carbon Input Manipulation Affects Soil Respiration and Microbial Community Composition in a Subtropical Coniferous Forest». </w:t>
      </w:r>
      <w:r w:rsidRPr="00210D73">
        <w:rPr>
          <w:rFonts w:ascii="Calibri" w:hAnsi="Calibri" w:cs="Calibri"/>
          <w:i/>
          <w:iCs/>
          <w:lang w:val="en-US"/>
        </w:rPr>
        <w:t>Agricultural and Forest Meteorology</w:t>
      </w:r>
      <w:r w:rsidRPr="00210D73">
        <w:rPr>
          <w:rFonts w:ascii="Calibri" w:hAnsi="Calibri" w:cs="Calibri"/>
          <w:lang w:val="en-US"/>
        </w:rPr>
        <w:t xml:space="preserve"> 178-179 (septiembre): 152-60. https://doi.org/10.1016/j.agrformet.2013.04.021.</w:t>
      </w:r>
    </w:p>
    <w:p w14:paraId="559681BA"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Weiland, Lelia, Cheryl A. Rogers, Camile Sothe, M. Altaf Arain, y Alemu Gonsamo. 2023. «Satellite-Based Land Surface Temperature and Soil Moisture Observations Accurately Predict Soil Respiration in Temperate Deciduous and Coniferous Forests». </w:t>
      </w:r>
      <w:r w:rsidRPr="00210D73">
        <w:rPr>
          <w:rFonts w:ascii="Calibri" w:hAnsi="Calibri" w:cs="Calibri"/>
          <w:i/>
          <w:iCs/>
          <w:lang w:val="en-US"/>
        </w:rPr>
        <w:t>Agricultural and Forest Meteorology</w:t>
      </w:r>
      <w:r w:rsidRPr="00210D73">
        <w:rPr>
          <w:rFonts w:ascii="Calibri" w:hAnsi="Calibri" w:cs="Calibri"/>
          <w:lang w:val="en-US"/>
        </w:rPr>
        <w:t xml:space="preserve"> 340 (septiembre): 109618. https://doi.org/10.1016/j.agrformet.2023.109618.</w:t>
      </w:r>
    </w:p>
    <w:p w14:paraId="09FBA7F2"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Xu, M, y J Chen. 1997. «Temperature and Its Variability in Oak Forests in the Southeastern Missouri Ozarks». </w:t>
      </w:r>
      <w:r w:rsidRPr="00210D73">
        <w:rPr>
          <w:rFonts w:ascii="Calibri" w:hAnsi="Calibri" w:cs="Calibri"/>
          <w:i/>
          <w:iCs/>
          <w:lang w:val="en-US"/>
        </w:rPr>
        <w:t>Climate Research</w:t>
      </w:r>
      <w:r w:rsidRPr="00210D73">
        <w:rPr>
          <w:rFonts w:ascii="Calibri" w:hAnsi="Calibri" w:cs="Calibri"/>
          <w:lang w:val="en-US"/>
        </w:rPr>
        <w:t xml:space="preserve"> 8: 209-23. https://doi.org/10.3354/cr008209.</w:t>
      </w:r>
    </w:p>
    <w:p w14:paraId="1666AD8F"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Xu, Ming, y Ye Qi. 2001. «Spatial and Seasonal Variations of </w:t>
      </w:r>
      <w:r w:rsidRPr="00210D73">
        <w:rPr>
          <w:rFonts w:ascii="Calibri" w:hAnsi="Calibri" w:cs="Calibri"/>
          <w:i/>
          <w:iCs/>
          <w:lang w:val="en-US"/>
        </w:rPr>
        <w:t>Q</w:t>
      </w:r>
      <w:r w:rsidRPr="00210D73">
        <w:rPr>
          <w:rFonts w:ascii="Calibri" w:hAnsi="Calibri" w:cs="Calibri"/>
          <w:lang w:val="en-US"/>
        </w:rPr>
        <w:t xml:space="preserve"> </w:t>
      </w:r>
      <w:r w:rsidRPr="00210D73">
        <w:rPr>
          <w:rFonts w:ascii="Calibri" w:hAnsi="Calibri" w:cs="Calibri"/>
          <w:vertAlign w:val="subscript"/>
          <w:lang w:val="en-US"/>
        </w:rPr>
        <w:t>10</w:t>
      </w:r>
      <w:r w:rsidRPr="00210D73">
        <w:rPr>
          <w:rFonts w:ascii="Calibri" w:hAnsi="Calibri" w:cs="Calibri"/>
          <w:lang w:val="en-US"/>
        </w:rPr>
        <w:t xml:space="preserve"> Determined by Soil Respiration Measurements at a Sierra Nevadan Forest». </w:t>
      </w:r>
      <w:r w:rsidRPr="00210D73">
        <w:rPr>
          <w:rFonts w:ascii="Calibri" w:hAnsi="Calibri" w:cs="Calibri"/>
          <w:i/>
          <w:iCs/>
          <w:lang w:val="en-US"/>
        </w:rPr>
        <w:t>Global Biogeochemical Cycles</w:t>
      </w:r>
      <w:r w:rsidRPr="00210D73">
        <w:rPr>
          <w:rFonts w:ascii="Calibri" w:hAnsi="Calibri" w:cs="Calibri"/>
          <w:lang w:val="en-US"/>
        </w:rPr>
        <w:t xml:space="preserve"> 15 (3): 687-96. https://doi.org/10.1029/2000GB001365.</w:t>
      </w:r>
    </w:p>
    <w:p w14:paraId="7C1CF4BA"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Xu, Ming, y Hua Shang. 2016. «Contribution of Soil Respiration to the Global Carbon Equation». </w:t>
      </w:r>
      <w:r w:rsidRPr="00210D73">
        <w:rPr>
          <w:rFonts w:ascii="Calibri" w:hAnsi="Calibri" w:cs="Calibri"/>
          <w:i/>
          <w:iCs/>
          <w:lang w:val="en-US"/>
        </w:rPr>
        <w:t>Journal of Plant Physiology</w:t>
      </w:r>
      <w:r w:rsidRPr="00210D73">
        <w:rPr>
          <w:rFonts w:ascii="Calibri" w:hAnsi="Calibri" w:cs="Calibri"/>
          <w:lang w:val="en-US"/>
        </w:rPr>
        <w:t xml:space="preserve"> 203 (septiembre): 16-28. https://doi.org/10.1016/j.jplph.2016.08.007.</w:t>
      </w:r>
    </w:p>
    <w:p w14:paraId="7DE58318" w14:textId="77777777" w:rsidR="00210D73" w:rsidRPr="00A37E95" w:rsidRDefault="00210D73" w:rsidP="00210D73">
      <w:pPr>
        <w:pStyle w:val="Bibliografa"/>
        <w:rPr>
          <w:rFonts w:ascii="Calibri" w:hAnsi="Calibri" w:cs="Calibri"/>
          <w:lang w:val="en-US"/>
        </w:rPr>
      </w:pPr>
      <w:r w:rsidRPr="00A37E95">
        <w:rPr>
          <w:rFonts w:ascii="Calibri" w:hAnsi="Calibri" w:cs="Calibri"/>
          <w:lang w:val="en-US"/>
        </w:rPr>
        <w:t xml:space="preserve">Yan, Junxia, Xue Zhang, Ju Liu, Hongjian Li, y Guangwei Ding. 2020. </w:t>
      </w:r>
      <w:r w:rsidRPr="00210D73">
        <w:rPr>
          <w:rFonts w:ascii="Calibri" w:hAnsi="Calibri" w:cs="Calibri"/>
          <w:lang w:val="en-US"/>
        </w:rPr>
        <w:t xml:space="preserve">«MODIS-Derived Estimation of Soil Respiration within Five Cold Temperate Coniferous Forest Sites in the Eastern Loess Plateau, China». </w:t>
      </w:r>
      <w:r w:rsidRPr="00A37E95">
        <w:rPr>
          <w:rFonts w:ascii="Calibri" w:hAnsi="Calibri" w:cs="Calibri"/>
          <w:i/>
          <w:iCs/>
          <w:lang w:val="en-US"/>
        </w:rPr>
        <w:t>Forests</w:t>
      </w:r>
      <w:r w:rsidRPr="00A37E95">
        <w:rPr>
          <w:rFonts w:ascii="Calibri" w:hAnsi="Calibri" w:cs="Calibri"/>
          <w:lang w:val="en-US"/>
        </w:rPr>
        <w:t xml:space="preserve"> 11 (2): 131. https://doi.org/10.3390/f11020131.</w:t>
      </w:r>
    </w:p>
    <w:p w14:paraId="68E335EA" w14:textId="77777777" w:rsidR="00210D73" w:rsidRPr="00210D73" w:rsidRDefault="00210D73" w:rsidP="00210D73">
      <w:pPr>
        <w:pStyle w:val="Bibliografa"/>
        <w:rPr>
          <w:rFonts w:ascii="Calibri" w:hAnsi="Calibri" w:cs="Calibri"/>
        </w:rPr>
      </w:pPr>
      <w:r w:rsidRPr="00A37E95">
        <w:rPr>
          <w:rFonts w:ascii="Calibri" w:hAnsi="Calibri" w:cs="Calibri"/>
          <w:lang w:val="en-US"/>
        </w:rPr>
        <w:t xml:space="preserve">Zamora, R., Antonio Jesús Pérez Luque, Francisco Javier Bonet García, José Miguel Barea Azcón, y R. Aspizua. </w:t>
      </w:r>
      <w:r w:rsidRPr="00210D73">
        <w:rPr>
          <w:rFonts w:ascii="Calibri" w:hAnsi="Calibri" w:cs="Calibri"/>
        </w:rPr>
        <w:t>2015. «La huella del cambio global en Sierra Nevada: Retos para la conservación» Consejería de Medio Ambiente y Ordenación del Territorio. Junta de Andalucía. 208 pp.</w:t>
      </w:r>
    </w:p>
    <w:p w14:paraId="6F983822" w14:textId="77777777" w:rsidR="00210D73" w:rsidRPr="00210D73" w:rsidRDefault="00210D73" w:rsidP="00210D73">
      <w:pPr>
        <w:pStyle w:val="Bibliografa"/>
        <w:rPr>
          <w:rFonts w:ascii="Calibri" w:hAnsi="Calibri" w:cs="Calibri"/>
          <w:lang w:val="en-US"/>
        </w:rPr>
      </w:pPr>
      <w:r w:rsidRPr="00210D73">
        <w:rPr>
          <w:rFonts w:ascii="Calibri" w:hAnsi="Calibri" w:cs="Calibri"/>
        </w:rPr>
        <w:t xml:space="preserve">Zhou, Huimin, Junjiong Shao, Huiying Liu, Zhenggang Du, Lingyan Zhou, Ruiqiang Liu, Christian Bernhofer, et al. 2021. </w:t>
      </w:r>
      <w:r w:rsidRPr="00210D73">
        <w:rPr>
          <w:rFonts w:ascii="Calibri" w:hAnsi="Calibri" w:cs="Calibri"/>
          <w:lang w:val="en-US"/>
        </w:rPr>
        <w:t xml:space="preserve">«Relative Importance of Climatic Variables, Soil Properties and Plant Traits to Spatial Variability in Net CO2 Exchange across Global Forests and Grasslands». </w:t>
      </w:r>
      <w:r w:rsidRPr="00210D73">
        <w:rPr>
          <w:rFonts w:ascii="Calibri" w:hAnsi="Calibri" w:cs="Calibri"/>
          <w:i/>
          <w:iCs/>
          <w:lang w:val="en-US"/>
        </w:rPr>
        <w:t>Agricultural and Forest Meteorology</w:t>
      </w:r>
      <w:r w:rsidRPr="00210D73">
        <w:rPr>
          <w:rFonts w:ascii="Calibri" w:hAnsi="Calibri" w:cs="Calibri"/>
          <w:lang w:val="en-US"/>
        </w:rPr>
        <w:t xml:space="preserve"> 307 (septiembre): 108506. https://doi.org/10.1016/j.agrformet.2021.108506.</w:t>
      </w:r>
    </w:p>
    <w:p w14:paraId="3DAE604B"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Zieffler, Andrew S. 1974. </w:t>
      </w:r>
      <w:r w:rsidRPr="00210D73">
        <w:rPr>
          <w:rFonts w:ascii="Calibri" w:hAnsi="Calibri" w:cs="Calibri"/>
          <w:i/>
          <w:iCs/>
          <w:lang w:val="en-US"/>
        </w:rPr>
        <w:t>Comparing Groups Randomization and Bootstrap Methods Using R</w:t>
      </w:r>
      <w:r w:rsidRPr="00210D73">
        <w:rPr>
          <w:rFonts w:ascii="Calibri" w:hAnsi="Calibri" w:cs="Calibri"/>
          <w:lang w:val="en-US"/>
        </w:rPr>
        <w:t>.</w:t>
      </w:r>
    </w:p>
    <w:p w14:paraId="57EAB926" w14:textId="532BBFD5" w:rsidR="00E92606" w:rsidRPr="00EE507C" w:rsidRDefault="00AE1773" w:rsidP="00363A6E">
      <w:pPr>
        <w:spacing w:line="276" w:lineRule="auto"/>
        <w:jc w:val="both"/>
      </w:pPr>
      <w:r>
        <w:fldChar w:fldCharType="end"/>
      </w:r>
    </w:p>
    <w:sectPr w:rsidR="00E92606" w:rsidRPr="00EE507C" w:rsidSect="00A16543">
      <w:footerReference w:type="default" r:id="rId41"/>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7C8A5" w14:textId="77777777" w:rsidR="002B2278" w:rsidRDefault="002B2278" w:rsidP="004663F2">
      <w:pPr>
        <w:spacing w:after="0" w:line="240" w:lineRule="auto"/>
      </w:pPr>
      <w:r>
        <w:separator/>
      </w:r>
    </w:p>
  </w:endnote>
  <w:endnote w:type="continuationSeparator" w:id="0">
    <w:p w14:paraId="0A2C46C8" w14:textId="77777777" w:rsidR="002B2278" w:rsidRDefault="002B2278" w:rsidP="00466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912BC" w14:textId="77777777" w:rsidR="00A16543" w:rsidRPr="00A16543" w:rsidRDefault="00A16543">
    <w:pPr>
      <w:pStyle w:val="Piedepgina"/>
      <w:jc w:val="center"/>
      <w:rPr>
        <w:caps/>
        <w:sz w:val="20"/>
        <w:szCs w:val="20"/>
      </w:rPr>
    </w:pPr>
    <w:r w:rsidRPr="00A16543">
      <w:rPr>
        <w:caps/>
        <w:sz w:val="20"/>
        <w:szCs w:val="20"/>
      </w:rPr>
      <w:fldChar w:fldCharType="begin"/>
    </w:r>
    <w:r w:rsidRPr="00A16543">
      <w:rPr>
        <w:caps/>
        <w:sz w:val="20"/>
        <w:szCs w:val="20"/>
      </w:rPr>
      <w:instrText>PAGE   \* MERGEFORMAT</w:instrText>
    </w:r>
    <w:r w:rsidRPr="00A16543">
      <w:rPr>
        <w:caps/>
        <w:sz w:val="20"/>
        <w:szCs w:val="20"/>
      </w:rPr>
      <w:fldChar w:fldCharType="separate"/>
    </w:r>
    <w:r w:rsidRPr="00A16543">
      <w:rPr>
        <w:caps/>
        <w:sz w:val="20"/>
        <w:szCs w:val="20"/>
      </w:rPr>
      <w:t>2</w:t>
    </w:r>
    <w:r w:rsidRPr="00A16543">
      <w:rPr>
        <w:caps/>
        <w:sz w:val="20"/>
        <w:szCs w:val="20"/>
      </w:rPr>
      <w:fldChar w:fldCharType="end"/>
    </w:r>
  </w:p>
  <w:p w14:paraId="4F009D79" w14:textId="77777777" w:rsidR="00A16543" w:rsidRDefault="00A1654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A5EE3" w14:textId="77777777" w:rsidR="002B2278" w:rsidRDefault="002B2278" w:rsidP="004663F2">
      <w:pPr>
        <w:spacing w:after="0" w:line="240" w:lineRule="auto"/>
      </w:pPr>
      <w:r>
        <w:separator/>
      </w:r>
    </w:p>
  </w:footnote>
  <w:footnote w:type="continuationSeparator" w:id="0">
    <w:p w14:paraId="0D50EFBF" w14:textId="77777777" w:rsidR="002B2278" w:rsidRDefault="002B2278" w:rsidP="004663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986"/>
    <w:multiLevelType w:val="hybridMultilevel"/>
    <w:tmpl w:val="7EE49118"/>
    <w:lvl w:ilvl="0" w:tplc="EBC6886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DC63091"/>
    <w:multiLevelType w:val="hybridMultilevel"/>
    <w:tmpl w:val="109EE72E"/>
    <w:lvl w:ilvl="0" w:tplc="5BD43E9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EDE76C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36453F22"/>
    <w:multiLevelType w:val="hybridMultilevel"/>
    <w:tmpl w:val="7E562828"/>
    <w:lvl w:ilvl="0" w:tplc="EBC6886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675327"/>
    <w:multiLevelType w:val="hybridMultilevel"/>
    <w:tmpl w:val="6ACCA1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23648052">
    <w:abstractNumId w:val="4"/>
  </w:num>
  <w:num w:numId="2" w16cid:durableId="720520847">
    <w:abstractNumId w:val="2"/>
  </w:num>
  <w:num w:numId="3" w16cid:durableId="414477847">
    <w:abstractNumId w:val="3"/>
  </w:num>
  <w:num w:numId="4" w16cid:durableId="839000600">
    <w:abstractNumId w:val="1"/>
  </w:num>
  <w:num w:numId="5" w16cid:durableId="50863786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ENÉLOPE SERRANO ORTIZ">
    <w15:presenceInfo w15:providerId="AD" w15:userId="S::penelope@ms.ugr.es::6fb5ad4c-32bd-4064-b7c4-4affb23458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visionView w:insDel="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5A8"/>
    <w:rsid w:val="0000034C"/>
    <w:rsid w:val="000052B9"/>
    <w:rsid w:val="0000613B"/>
    <w:rsid w:val="00006B48"/>
    <w:rsid w:val="0001379C"/>
    <w:rsid w:val="00013A58"/>
    <w:rsid w:val="0001445C"/>
    <w:rsid w:val="00014D5D"/>
    <w:rsid w:val="000161F7"/>
    <w:rsid w:val="00016C30"/>
    <w:rsid w:val="000205DC"/>
    <w:rsid w:val="00022076"/>
    <w:rsid w:val="00025C23"/>
    <w:rsid w:val="00030ABA"/>
    <w:rsid w:val="00043607"/>
    <w:rsid w:val="0005083F"/>
    <w:rsid w:val="00052435"/>
    <w:rsid w:val="000532F4"/>
    <w:rsid w:val="00054759"/>
    <w:rsid w:val="000566A1"/>
    <w:rsid w:val="00060EE0"/>
    <w:rsid w:val="00067F83"/>
    <w:rsid w:val="00071656"/>
    <w:rsid w:val="00072CCF"/>
    <w:rsid w:val="00073DE8"/>
    <w:rsid w:val="000751FB"/>
    <w:rsid w:val="00075D7D"/>
    <w:rsid w:val="000855A8"/>
    <w:rsid w:val="00086281"/>
    <w:rsid w:val="000863D4"/>
    <w:rsid w:val="000942FF"/>
    <w:rsid w:val="00094904"/>
    <w:rsid w:val="00097A2C"/>
    <w:rsid w:val="000A561E"/>
    <w:rsid w:val="000A6BFB"/>
    <w:rsid w:val="000B33F8"/>
    <w:rsid w:val="000B3C20"/>
    <w:rsid w:val="000B6688"/>
    <w:rsid w:val="000C0028"/>
    <w:rsid w:val="000C36C5"/>
    <w:rsid w:val="000C4438"/>
    <w:rsid w:val="000D143F"/>
    <w:rsid w:val="000D5734"/>
    <w:rsid w:val="000D7E54"/>
    <w:rsid w:val="000E0F4F"/>
    <w:rsid w:val="000E4646"/>
    <w:rsid w:val="000E4BF9"/>
    <w:rsid w:val="000E6DB6"/>
    <w:rsid w:val="000F1987"/>
    <w:rsid w:val="000F2A1F"/>
    <w:rsid w:val="000F2BDC"/>
    <w:rsid w:val="000F508C"/>
    <w:rsid w:val="000F6C09"/>
    <w:rsid w:val="0010144E"/>
    <w:rsid w:val="001038FD"/>
    <w:rsid w:val="00105DC4"/>
    <w:rsid w:val="00106301"/>
    <w:rsid w:val="001108EE"/>
    <w:rsid w:val="001150D2"/>
    <w:rsid w:val="00115911"/>
    <w:rsid w:val="00116116"/>
    <w:rsid w:val="00123EC9"/>
    <w:rsid w:val="00124DAA"/>
    <w:rsid w:val="00125E91"/>
    <w:rsid w:val="00132E56"/>
    <w:rsid w:val="00133967"/>
    <w:rsid w:val="0013513B"/>
    <w:rsid w:val="00137DB1"/>
    <w:rsid w:val="00142D75"/>
    <w:rsid w:val="00143D78"/>
    <w:rsid w:val="00144E06"/>
    <w:rsid w:val="001466A3"/>
    <w:rsid w:val="00147DA3"/>
    <w:rsid w:val="001516E8"/>
    <w:rsid w:val="00151835"/>
    <w:rsid w:val="00154C18"/>
    <w:rsid w:val="00154E98"/>
    <w:rsid w:val="00157D58"/>
    <w:rsid w:val="001647E4"/>
    <w:rsid w:val="00165764"/>
    <w:rsid w:val="00170D46"/>
    <w:rsid w:val="00171A42"/>
    <w:rsid w:val="00173ED5"/>
    <w:rsid w:val="00175B03"/>
    <w:rsid w:val="001770EB"/>
    <w:rsid w:val="0018636C"/>
    <w:rsid w:val="001878D9"/>
    <w:rsid w:val="00187CAB"/>
    <w:rsid w:val="00190EBF"/>
    <w:rsid w:val="00191A2C"/>
    <w:rsid w:val="00193B6E"/>
    <w:rsid w:val="00195C75"/>
    <w:rsid w:val="00197C1A"/>
    <w:rsid w:val="001A3DF9"/>
    <w:rsid w:val="001A4AAC"/>
    <w:rsid w:val="001A5E24"/>
    <w:rsid w:val="001A6475"/>
    <w:rsid w:val="001A7A84"/>
    <w:rsid w:val="001B1A54"/>
    <w:rsid w:val="001B2C9B"/>
    <w:rsid w:val="001C1399"/>
    <w:rsid w:val="001C152E"/>
    <w:rsid w:val="001D3B5B"/>
    <w:rsid w:val="001D5715"/>
    <w:rsid w:val="001E2BC4"/>
    <w:rsid w:val="001E3B69"/>
    <w:rsid w:val="001E4CB1"/>
    <w:rsid w:val="001F0AEE"/>
    <w:rsid w:val="001F1B33"/>
    <w:rsid w:val="001F7C42"/>
    <w:rsid w:val="002065BC"/>
    <w:rsid w:val="002069B1"/>
    <w:rsid w:val="00210D73"/>
    <w:rsid w:val="00213B8F"/>
    <w:rsid w:val="00213C55"/>
    <w:rsid w:val="00215C3D"/>
    <w:rsid w:val="00215CEF"/>
    <w:rsid w:val="002213B2"/>
    <w:rsid w:val="00223939"/>
    <w:rsid w:val="002244AA"/>
    <w:rsid w:val="00225F2B"/>
    <w:rsid w:val="002309A3"/>
    <w:rsid w:val="00233C6C"/>
    <w:rsid w:val="00243EE0"/>
    <w:rsid w:val="00244135"/>
    <w:rsid w:val="002455B8"/>
    <w:rsid w:val="00253A12"/>
    <w:rsid w:val="00255A32"/>
    <w:rsid w:val="00255AFA"/>
    <w:rsid w:val="00255D1F"/>
    <w:rsid w:val="00256D74"/>
    <w:rsid w:val="002617FB"/>
    <w:rsid w:val="00271E5E"/>
    <w:rsid w:val="00274EF5"/>
    <w:rsid w:val="0027617A"/>
    <w:rsid w:val="00277170"/>
    <w:rsid w:val="00281398"/>
    <w:rsid w:val="00281702"/>
    <w:rsid w:val="00281CCE"/>
    <w:rsid w:val="00287467"/>
    <w:rsid w:val="00290F0B"/>
    <w:rsid w:val="0029117B"/>
    <w:rsid w:val="00292D43"/>
    <w:rsid w:val="00293E22"/>
    <w:rsid w:val="002970B3"/>
    <w:rsid w:val="00297953"/>
    <w:rsid w:val="002A0FBE"/>
    <w:rsid w:val="002A10D1"/>
    <w:rsid w:val="002B0520"/>
    <w:rsid w:val="002B21C2"/>
    <w:rsid w:val="002B2278"/>
    <w:rsid w:val="002B4C89"/>
    <w:rsid w:val="002B78BD"/>
    <w:rsid w:val="002C2150"/>
    <w:rsid w:val="002C484D"/>
    <w:rsid w:val="002C4C73"/>
    <w:rsid w:val="002D056D"/>
    <w:rsid w:val="002D7ECD"/>
    <w:rsid w:val="002E466D"/>
    <w:rsid w:val="002E5282"/>
    <w:rsid w:val="002E60D8"/>
    <w:rsid w:val="002E769A"/>
    <w:rsid w:val="002F0A97"/>
    <w:rsid w:val="002F2189"/>
    <w:rsid w:val="002F4572"/>
    <w:rsid w:val="002F799C"/>
    <w:rsid w:val="0030087F"/>
    <w:rsid w:val="00301EB3"/>
    <w:rsid w:val="003104E0"/>
    <w:rsid w:val="0031177B"/>
    <w:rsid w:val="00312EE8"/>
    <w:rsid w:val="003131B8"/>
    <w:rsid w:val="00316D64"/>
    <w:rsid w:val="0031739E"/>
    <w:rsid w:val="00321E8C"/>
    <w:rsid w:val="00322AAF"/>
    <w:rsid w:val="00324968"/>
    <w:rsid w:val="0032639C"/>
    <w:rsid w:val="003315F3"/>
    <w:rsid w:val="00341708"/>
    <w:rsid w:val="0034512D"/>
    <w:rsid w:val="00347535"/>
    <w:rsid w:val="003476D1"/>
    <w:rsid w:val="003507D6"/>
    <w:rsid w:val="003519E7"/>
    <w:rsid w:val="00352BEA"/>
    <w:rsid w:val="003539BF"/>
    <w:rsid w:val="00354166"/>
    <w:rsid w:val="003573CD"/>
    <w:rsid w:val="0036153F"/>
    <w:rsid w:val="003638ED"/>
    <w:rsid w:val="00363A6E"/>
    <w:rsid w:val="003672DB"/>
    <w:rsid w:val="00371B00"/>
    <w:rsid w:val="003724CC"/>
    <w:rsid w:val="00373C6A"/>
    <w:rsid w:val="00373FC6"/>
    <w:rsid w:val="00380669"/>
    <w:rsid w:val="003835D5"/>
    <w:rsid w:val="00387FAA"/>
    <w:rsid w:val="0039097C"/>
    <w:rsid w:val="00391575"/>
    <w:rsid w:val="003937EA"/>
    <w:rsid w:val="00393C9A"/>
    <w:rsid w:val="00396557"/>
    <w:rsid w:val="003A15CF"/>
    <w:rsid w:val="003A401B"/>
    <w:rsid w:val="003A48A6"/>
    <w:rsid w:val="003A5BCD"/>
    <w:rsid w:val="003A6D60"/>
    <w:rsid w:val="003B1756"/>
    <w:rsid w:val="003B6748"/>
    <w:rsid w:val="003C1282"/>
    <w:rsid w:val="003C3974"/>
    <w:rsid w:val="003C3E6B"/>
    <w:rsid w:val="003D01DD"/>
    <w:rsid w:val="003D213C"/>
    <w:rsid w:val="003D7BE9"/>
    <w:rsid w:val="003E1DF1"/>
    <w:rsid w:val="003E347D"/>
    <w:rsid w:val="003E491D"/>
    <w:rsid w:val="003E5CA4"/>
    <w:rsid w:val="003E6320"/>
    <w:rsid w:val="003E73E2"/>
    <w:rsid w:val="003E7639"/>
    <w:rsid w:val="003F4B03"/>
    <w:rsid w:val="003F5CBD"/>
    <w:rsid w:val="003F6BA5"/>
    <w:rsid w:val="003F7973"/>
    <w:rsid w:val="00400547"/>
    <w:rsid w:val="00402D8C"/>
    <w:rsid w:val="00403ADE"/>
    <w:rsid w:val="004110DF"/>
    <w:rsid w:val="00414311"/>
    <w:rsid w:val="0041609F"/>
    <w:rsid w:val="00421585"/>
    <w:rsid w:val="0042180A"/>
    <w:rsid w:val="00422A72"/>
    <w:rsid w:val="004233F9"/>
    <w:rsid w:val="00424C7A"/>
    <w:rsid w:val="004261DC"/>
    <w:rsid w:val="00426A4E"/>
    <w:rsid w:val="004452BE"/>
    <w:rsid w:val="00445A37"/>
    <w:rsid w:val="00446146"/>
    <w:rsid w:val="00447BF8"/>
    <w:rsid w:val="00447DAC"/>
    <w:rsid w:val="00450364"/>
    <w:rsid w:val="00454E6D"/>
    <w:rsid w:val="00461B00"/>
    <w:rsid w:val="004663F2"/>
    <w:rsid w:val="00473809"/>
    <w:rsid w:val="00476240"/>
    <w:rsid w:val="00477BBF"/>
    <w:rsid w:val="0048177C"/>
    <w:rsid w:val="0048230C"/>
    <w:rsid w:val="00483773"/>
    <w:rsid w:val="00484954"/>
    <w:rsid w:val="00485358"/>
    <w:rsid w:val="00486B45"/>
    <w:rsid w:val="00490268"/>
    <w:rsid w:val="00492477"/>
    <w:rsid w:val="00493FF4"/>
    <w:rsid w:val="004948C0"/>
    <w:rsid w:val="004966FA"/>
    <w:rsid w:val="0049718A"/>
    <w:rsid w:val="004976EF"/>
    <w:rsid w:val="004A11D5"/>
    <w:rsid w:val="004A1291"/>
    <w:rsid w:val="004A1A3B"/>
    <w:rsid w:val="004A2FC1"/>
    <w:rsid w:val="004A431F"/>
    <w:rsid w:val="004A49BE"/>
    <w:rsid w:val="004A5F04"/>
    <w:rsid w:val="004B01F3"/>
    <w:rsid w:val="004B1F27"/>
    <w:rsid w:val="004B3E49"/>
    <w:rsid w:val="004B4082"/>
    <w:rsid w:val="004B4441"/>
    <w:rsid w:val="004C1C8C"/>
    <w:rsid w:val="004C3316"/>
    <w:rsid w:val="004C75D4"/>
    <w:rsid w:val="004D19CB"/>
    <w:rsid w:val="004D565D"/>
    <w:rsid w:val="004D589A"/>
    <w:rsid w:val="004E1F86"/>
    <w:rsid w:val="004F2733"/>
    <w:rsid w:val="004F41E3"/>
    <w:rsid w:val="004F5121"/>
    <w:rsid w:val="005012C8"/>
    <w:rsid w:val="00502428"/>
    <w:rsid w:val="00506B6B"/>
    <w:rsid w:val="00510604"/>
    <w:rsid w:val="00510EB3"/>
    <w:rsid w:val="00511535"/>
    <w:rsid w:val="00515CC8"/>
    <w:rsid w:val="00522A8D"/>
    <w:rsid w:val="00523260"/>
    <w:rsid w:val="00523D6A"/>
    <w:rsid w:val="00531B65"/>
    <w:rsid w:val="005349C2"/>
    <w:rsid w:val="00536240"/>
    <w:rsid w:val="005365F2"/>
    <w:rsid w:val="00537A93"/>
    <w:rsid w:val="0054004A"/>
    <w:rsid w:val="0054027A"/>
    <w:rsid w:val="00540D27"/>
    <w:rsid w:val="00551443"/>
    <w:rsid w:val="005538F0"/>
    <w:rsid w:val="0055703B"/>
    <w:rsid w:val="005613D8"/>
    <w:rsid w:val="00562772"/>
    <w:rsid w:val="005651A2"/>
    <w:rsid w:val="005670FF"/>
    <w:rsid w:val="005717E5"/>
    <w:rsid w:val="00572D15"/>
    <w:rsid w:val="00574DD6"/>
    <w:rsid w:val="0057540A"/>
    <w:rsid w:val="00576409"/>
    <w:rsid w:val="00580255"/>
    <w:rsid w:val="00580B3F"/>
    <w:rsid w:val="00585EE2"/>
    <w:rsid w:val="00586227"/>
    <w:rsid w:val="00590404"/>
    <w:rsid w:val="00592C09"/>
    <w:rsid w:val="00594970"/>
    <w:rsid w:val="005969F3"/>
    <w:rsid w:val="005972D0"/>
    <w:rsid w:val="005A065B"/>
    <w:rsid w:val="005A0F36"/>
    <w:rsid w:val="005A1231"/>
    <w:rsid w:val="005A12D9"/>
    <w:rsid w:val="005A3E66"/>
    <w:rsid w:val="005A66DD"/>
    <w:rsid w:val="005A7A72"/>
    <w:rsid w:val="005B6025"/>
    <w:rsid w:val="005B6944"/>
    <w:rsid w:val="005C133C"/>
    <w:rsid w:val="005C17D9"/>
    <w:rsid w:val="005C1A8C"/>
    <w:rsid w:val="005C4A1F"/>
    <w:rsid w:val="005D5023"/>
    <w:rsid w:val="005E1D72"/>
    <w:rsid w:val="005E38BE"/>
    <w:rsid w:val="005F4372"/>
    <w:rsid w:val="006009E2"/>
    <w:rsid w:val="00600D7B"/>
    <w:rsid w:val="00601522"/>
    <w:rsid w:val="00602433"/>
    <w:rsid w:val="006026CF"/>
    <w:rsid w:val="006078E3"/>
    <w:rsid w:val="00613B4B"/>
    <w:rsid w:val="0061787D"/>
    <w:rsid w:val="00621104"/>
    <w:rsid w:val="00625A37"/>
    <w:rsid w:val="00631181"/>
    <w:rsid w:val="00631AD4"/>
    <w:rsid w:val="00632853"/>
    <w:rsid w:val="0063598B"/>
    <w:rsid w:val="006458CB"/>
    <w:rsid w:val="006506FD"/>
    <w:rsid w:val="00653A88"/>
    <w:rsid w:val="00657FFA"/>
    <w:rsid w:val="0066066D"/>
    <w:rsid w:val="00660A9B"/>
    <w:rsid w:val="006755BB"/>
    <w:rsid w:val="00677E14"/>
    <w:rsid w:val="00677F54"/>
    <w:rsid w:val="00682363"/>
    <w:rsid w:val="00682C60"/>
    <w:rsid w:val="00683C22"/>
    <w:rsid w:val="00685CD9"/>
    <w:rsid w:val="006863DA"/>
    <w:rsid w:val="00691F72"/>
    <w:rsid w:val="0069551F"/>
    <w:rsid w:val="006967FE"/>
    <w:rsid w:val="00697484"/>
    <w:rsid w:val="006A2BF6"/>
    <w:rsid w:val="006A7162"/>
    <w:rsid w:val="006B1389"/>
    <w:rsid w:val="006B792E"/>
    <w:rsid w:val="006C26AB"/>
    <w:rsid w:val="006C5B68"/>
    <w:rsid w:val="006C74B7"/>
    <w:rsid w:val="006D1EE5"/>
    <w:rsid w:val="006D2168"/>
    <w:rsid w:val="006D50EE"/>
    <w:rsid w:val="006E1313"/>
    <w:rsid w:val="006E159B"/>
    <w:rsid w:val="006E1A28"/>
    <w:rsid w:val="006E24C2"/>
    <w:rsid w:val="006E3E34"/>
    <w:rsid w:val="006E4416"/>
    <w:rsid w:val="006E498B"/>
    <w:rsid w:val="006E5670"/>
    <w:rsid w:val="006F5051"/>
    <w:rsid w:val="00700F37"/>
    <w:rsid w:val="00702672"/>
    <w:rsid w:val="00704970"/>
    <w:rsid w:val="00705090"/>
    <w:rsid w:val="00706F8E"/>
    <w:rsid w:val="00713D1E"/>
    <w:rsid w:val="007167BC"/>
    <w:rsid w:val="0072218C"/>
    <w:rsid w:val="00722650"/>
    <w:rsid w:val="00722D94"/>
    <w:rsid w:val="00727538"/>
    <w:rsid w:val="0073032A"/>
    <w:rsid w:val="0073091E"/>
    <w:rsid w:val="007338C1"/>
    <w:rsid w:val="0073692A"/>
    <w:rsid w:val="00745ABD"/>
    <w:rsid w:val="007510A0"/>
    <w:rsid w:val="007511A3"/>
    <w:rsid w:val="007516F7"/>
    <w:rsid w:val="00753AAE"/>
    <w:rsid w:val="00755F3F"/>
    <w:rsid w:val="00760919"/>
    <w:rsid w:val="007658B9"/>
    <w:rsid w:val="00767503"/>
    <w:rsid w:val="007675D3"/>
    <w:rsid w:val="007765D6"/>
    <w:rsid w:val="00780741"/>
    <w:rsid w:val="00786E8B"/>
    <w:rsid w:val="00787C59"/>
    <w:rsid w:val="007902DF"/>
    <w:rsid w:val="007929F3"/>
    <w:rsid w:val="00793345"/>
    <w:rsid w:val="007A1D7A"/>
    <w:rsid w:val="007A1F2F"/>
    <w:rsid w:val="007A5BDD"/>
    <w:rsid w:val="007A60F0"/>
    <w:rsid w:val="007A7487"/>
    <w:rsid w:val="007B7949"/>
    <w:rsid w:val="007C608E"/>
    <w:rsid w:val="007D2212"/>
    <w:rsid w:val="007D5FDC"/>
    <w:rsid w:val="007D6B04"/>
    <w:rsid w:val="007E5BA8"/>
    <w:rsid w:val="007F0AE8"/>
    <w:rsid w:val="007F60FA"/>
    <w:rsid w:val="007F64C8"/>
    <w:rsid w:val="00800D34"/>
    <w:rsid w:val="0080622B"/>
    <w:rsid w:val="0080708F"/>
    <w:rsid w:val="00807B93"/>
    <w:rsid w:val="008128C0"/>
    <w:rsid w:val="00815319"/>
    <w:rsid w:val="0081751A"/>
    <w:rsid w:val="00826FA9"/>
    <w:rsid w:val="008273D2"/>
    <w:rsid w:val="008276BE"/>
    <w:rsid w:val="008316ED"/>
    <w:rsid w:val="00831A7E"/>
    <w:rsid w:val="00831C03"/>
    <w:rsid w:val="00832F75"/>
    <w:rsid w:val="00840494"/>
    <w:rsid w:val="008410A9"/>
    <w:rsid w:val="00843066"/>
    <w:rsid w:val="008448ED"/>
    <w:rsid w:val="00845EDC"/>
    <w:rsid w:val="00847657"/>
    <w:rsid w:val="0085429A"/>
    <w:rsid w:val="0085662E"/>
    <w:rsid w:val="00857550"/>
    <w:rsid w:val="00865D35"/>
    <w:rsid w:val="0086625E"/>
    <w:rsid w:val="008676D9"/>
    <w:rsid w:val="00876026"/>
    <w:rsid w:val="008847D4"/>
    <w:rsid w:val="008876CC"/>
    <w:rsid w:val="00887D74"/>
    <w:rsid w:val="00895C4F"/>
    <w:rsid w:val="008A10CF"/>
    <w:rsid w:val="008A1A35"/>
    <w:rsid w:val="008A465E"/>
    <w:rsid w:val="008A5037"/>
    <w:rsid w:val="008A6ADA"/>
    <w:rsid w:val="008A6E2D"/>
    <w:rsid w:val="008A78DD"/>
    <w:rsid w:val="008B092B"/>
    <w:rsid w:val="008B679A"/>
    <w:rsid w:val="008B6D0E"/>
    <w:rsid w:val="008B6F92"/>
    <w:rsid w:val="008B7611"/>
    <w:rsid w:val="008B7739"/>
    <w:rsid w:val="008B7E16"/>
    <w:rsid w:val="008C0CA5"/>
    <w:rsid w:val="008C3E76"/>
    <w:rsid w:val="008C41F0"/>
    <w:rsid w:val="008C4CB2"/>
    <w:rsid w:val="008C53C4"/>
    <w:rsid w:val="008D0D5E"/>
    <w:rsid w:val="008D676E"/>
    <w:rsid w:val="008E30B9"/>
    <w:rsid w:val="008E5BF8"/>
    <w:rsid w:val="008E5D25"/>
    <w:rsid w:val="008E6886"/>
    <w:rsid w:val="008F08E0"/>
    <w:rsid w:val="008F3C08"/>
    <w:rsid w:val="008F541E"/>
    <w:rsid w:val="008F6EE7"/>
    <w:rsid w:val="008F7FBC"/>
    <w:rsid w:val="00901570"/>
    <w:rsid w:val="00901634"/>
    <w:rsid w:val="00903D87"/>
    <w:rsid w:val="00914073"/>
    <w:rsid w:val="00914164"/>
    <w:rsid w:val="00914D7F"/>
    <w:rsid w:val="00917037"/>
    <w:rsid w:val="009170EA"/>
    <w:rsid w:val="009206EF"/>
    <w:rsid w:val="00920997"/>
    <w:rsid w:val="0092347D"/>
    <w:rsid w:val="00925B54"/>
    <w:rsid w:val="00927DBA"/>
    <w:rsid w:val="00927ECA"/>
    <w:rsid w:val="0093128C"/>
    <w:rsid w:val="00934EB9"/>
    <w:rsid w:val="00941EA0"/>
    <w:rsid w:val="00942E4D"/>
    <w:rsid w:val="00946B6E"/>
    <w:rsid w:val="00952938"/>
    <w:rsid w:val="00952A0E"/>
    <w:rsid w:val="00953373"/>
    <w:rsid w:val="00954924"/>
    <w:rsid w:val="00970B5E"/>
    <w:rsid w:val="0097163A"/>
    <w:rsid w:val="00973F3D"/>
    <w:rsid w:val="00974EF4"/>
    <w:rsid w:val="009758EC"/>
    <w:rsid w:val="00977532"/>
    <w:rsid w:val="00984292"/>
    <w:rsid w:val="00986277"/>
    <w:rsid w:val="00991E2D"/>
    <w:rsid w:val="00996A6E"/>
    <w:rsid w:val="009A19CF"/>
    <w:rsid w:val="009A360C"/>
    <w:rsid w:val="009A3950"/>
    <w:rsid w:val="009B52D7"/>
    <w:rsid w:val="009B7A2F"/>
    <w:rsid w:val="009B7C40"/>
    <w:rsid w:val="009C336A"/>
    <w:rsid w:val="009C4BA8"/>
    <w:rsid w:val="009C520F"/>
    <w:rsid w:val="009C56FF"/>
    <w:rsid w:val="009D2F40"/>
    <w:rsid w:val="009D3F01"/>
    <w:rsid w:val="009D6635"/>
    <w:rsid w:val="009D6FE1"/>
    <w:rsid w:val="009E0B03"/>
    <w:rsid w:val="009E1788"/>
    <w:rsid w:val="009E3EE6"/>
    <w:rsid w:val="009E48CE"/>
    <w:rsid w:val="009E4D8E"/>
    <w:rsid w:val="009E79D1"/>
    <w:rsid w:val="009F085E"/>
    <w:rsid w:val="009F3CC8"/>
    <w:rsid w:val="009F690B"/>
    <w:rsid w:val="00A00F05"/>
    <w:rsid w:val="00A03056"/>
    <w:rsid w:val="00A10E83"/>
    <w:rsid w:val="00A12C77"/>
    <w:rsid w:val="00A14A1E"/>
    <w:rsid w:val="00A16071"/>
    <w:rsid w:val="00A164F5"/>
    <w:rsid w:val="00A16543"/>
    <w:rsid w:val="00A16C73"/>
    <w:rsid w:val="00A174A4"/>
    <w:rsid w:val="00A224C2"/>
    <w:rsid w:val="00A24182"/>
    <w:rsid w:val="00A35672"/>
    <w:rsid w:val="00A36A2E"/>
    <w:rsid w:val="00A37E95"/>
    <w:rsid w:val="00A470BE"/>
    <w:rsid w:val="00A5243B"/>
    <w:rsid w:val="00A563C5"/>
    <w:rsid w:val="00A60427"/>
    <w:rsid w:val="00A60B3B"/>
    <w:rsid w:val="00A61D71"/>
    <w:rsid w:val="00A625FD"/>
    <w:rsid w:val="00A65723"/>
    <w:rsid w:val="00A739B6"/>
    <w:rsid w:val="00A75326"/>
    <w:rsid w:val="00A8297E"/>
    <w:rsid w:val="00A82BFD"/>
    <w:rsid w:val="00A83BC5"/>
    <w:rsid w:val="00A87B18"/>
    <w:rsid w:val="00A925C9"/>
    <w:rsid w:val="00AA0E99"/>
    <w:rsid w:val="00AA112D"/>
    <w:rsid w:val="00AA3207"/>
    <w:rsid w:val="00AA5E56"/>
    <w:rsid w:val="00AA67A6"/>
    <w:rsid w:val="00AB566D"/>
    <w:rsid w:val="00AB66C0"/>
    <w:rsid w:val="00AB68D3"/>
    <w:rsid w:val="00AB7DB5"/>
    <w:rsid w:val="00AC130E"/>
    <w:rsid w:val="00AC1985"/>
    <w:rsid w:val="00AC3BD5"/>
    <w:rsid w:val="00AC3D0B"/>
    <w:rsid w:val="00AC60B2"/>
    <w:rsid w:val="00AC674A"/>
    <w:rsid w:val="00AD284D"/>
    <w:rsid w:val="00AD2892"/>
    <w:rsid w:val="00AD3BF0"/>
    <w:rsid w:val="00AD3CD6"/>
    <w:rsid w:val="00AD4174"/>
    <w:rsid w:val="00AD5204"/>
    <w:rsid w:val="00AE1773"/>
    <w:rsid w:val="00AF2895"/>
    <w:rsid w:val="00AF4E3F"/>
    <w:rsid w:val="00AF5550"/>
    <w:rsid w:val="00AF5B4D"/>
    <w:rsid w:val="00AF5FEF"/>
    <w:rsid w:val="00B04352"/>
    <w:rsid w:val="00B054E6"/>
    <w:rsid w:val="00B077E7"/>
    <w:rsid w:val="00B07A1A"/>
    <w:rsid w:val="00B07EDC"/>
    <w:rsid w:val="00B14F48"/>
    <w:rsid w:val="00B15346"/>
    <w:rsid w:val="00B1655C"/>
    <w:rsid w:val="00B20D8B"/>
    <w:rsid w:val="00B308AD"/>
    <w:rsid w:val="00B33482"/>
    <w:rsid w:val="00B355B5"/>
    <w:rsid w:val="00B36090"/>
    <w:rsid w:val="00B36F61"/>
    <w:rsid w:val="00B37470"/>
    <w:rsid w:val="00B37B00"/>
    <w:rsid w:val="00B40DE4"/>
    <w:rsid w:val="00B415DD"/>
    <w:rsid w:val="00B4261E"/>
    <w:rsid w:val="00B4596D"/>
    <w:rsid w:val="00B56F1A"/>
    <w:rsid w:val="00B57BA9"/>
    <w:rsid w:val="00B61EAC"/>
    <w:rsid w:val="00B627FA"/>
    <w:rsid w:val="00B6678F"/>
    <w:rsid w:val="00B66E95"/>
    <w:rsid w:val="00B72BB5"/>
    <w:rsid w:val="00B76720"/>
    <w:rsid w:val="00B80C5D"/>
    <w:rsid w:val="00B80F1F"/>
    <w:rsid w:val="00B847A9"/>
    <w:rsid w:val="00B85720"/>
    <w:rsid w:val="00B858A2"/>
    <w:rsid w:val="00B85DF3"/>
    <w:rsid w:val="00B90859"/>
    <w:rsid w:val="00B92EAD"/>
    <w:rsid w:val="00B931C1"/>
    <w:rsid w:val="00B95802"/>
    <w:rsid w:val="00BA104B"/>
    <w:rsid w:val="00BA294F"/>
    <w:rsid w:val="00BA43AA"/>
    <w:rsid w:val="00BA6B89"/>
    <w:rsid w:val="00BA72C8"/>
    <w:rsid w:val="00BA75B5"/>
    <w:rsid w:val="00BB429B"/>
    <w:rsid w:val="00BC1AAA"/>
    <w:rsid w:val="00BD309C"/>
    <w:rsid w:val="00BD3F1A"/>
    <w:rsid w:val="00BD4CC8"/>
    <w:rsid w:val="00BD6D12"/>
    <w:rsid w:val="00BD798C"/>
    <w:rsid w:val="00BE2CC8"/>
    <w:rsid w:val="00BE2FBF"/>
    <w:rsid w:val="00BF10D5"/>
    <w:rsid w:val="00BF4B13"/>
    <w:rsid w:val="00C05A50"/>
    <w:rsid w:val="00C13349"/>
    <w:rsid w:val="00C13B5C"/>
    <w:rsid w:val="00C1552E"/>
    <w:rsid w:val="00C15FE0"/>
    <w:rsid w:val="00C22EDE"/>
    <w:rsid w:val="00C3216C"/>
    <w:rsid w:val="00C365DF"/>
    <w:rsid w:val="00C3671C"/>
    <w:rsid w:val="00C37CDC"/>
    <w:rsid w:val="00C4091E"/>
    <w:rsid w:val="00C418CC"/>
    <w:rsid w:val="00C53C1B"/>
    <w:rsid w:val="00C560E3"/>
    <w:rsid w:val="00C579AE"/>
    <w:rsid w:val="00C60FAA"/>
    <w:rsid w:val="00C64948"/>
    <w:rsid w:val="00C70186"/>
    <w:rsid w:val="00C70AC2"/>
    <w:rsid w:val="00C713FE"/>
    <w:rsid w:val="00C7275F"/>
    <w:rsid w:val="00C74C41"/>
    <w:rsid w:val="00C8785B"/>
    <w:rsid w:val="00C903D0"/>
    <w:rsid w:val="00C90B01"/>
    <w:rsid w:val="00C92F43"/>
    <w:rsid w:val="00C958DC"/>
    <w:rsid w:val="00C973DF"/>
    <w:rsid w:val="00CA4571"/>
    <w:rsid w:val="00CB235E"/>
    <w:rsid w:val="00CB7BB8"/>
    <w:rsid w:val="00CC13E1"/>
    <w:rsid w:val="00CC3D1C"/>
    <w:rsid w:val="00CC4F49"/>
    <w:rsid w:val="00CC63BD"/>
    <w:rsid w:val="00CD0C4B"/>
    <w:rsid w:val="00CD4082"/>
    <w:rsid w:val="00CD66BD"/>
    <w:rsid w:val="00CE30CE"/>
    <w:rsid w:val="00CE364A"/>
    <w:rsid w:val="00CE3AD7"/>
    <w:rsid w:val="00CF0896"/>
    <w:rsid w:val="00CF38B7"/>
    <w:rsid w:val="00CF3BFB"/>
    <w:rsid w:val="00D040FE"/>
    <w:rsid w:val="00D10172"/>
    <w:rsid w:val="00D12026"/>
    <w:rsid w:val="00D12A18"/>
    <w:rsid w:val="00D152F6"/>
    <w:rsid w:val="00D17869"/>
    <w:rsid w:val="00D30528"/>
    <w:rsid w:val="00D306A3"/>
    <w:rsid w:val="00D31447"/>
    <w:rsid w:val="00D345ED"/>
    <w:rsid w:val="00D3472C"/>
    <w:rsid w:val="00D3656B"/>
    <w:rsid w:val="00D379A7"/>
    <w:rsid w:val="00D40AF2"/>
    <w:rsid w:val="00D455A3"/>
    <w:rsid w:val="00D500FF"/>
    <w:rsid w:val="00D524B2"/>
    <w:rsid w:val="00D52B2F"/>
    <w:rsid w:val="00D5509B"/>
    <w:rsid w:val="00D565BD"/>
    <w:rsid w:val="00D578FC"/>
    <w:rsid w:val="00D6122B"/>
    <w:rsid w:val="00D61591"/>
    <w:rsid w:val="00D6378B"/>
    <w:rsid w:val="00D770F0"/>
    <w:rsid w:val="00D81C53"/>
    <w:rsid w:val="00D82D5E"/>
    <w:rsid w:val="00D842E4"/>
    <w:rsid w:val="00D91C37"/>
    <w:rsid w:val="00D95125"/>
    <w:rsid w:val="00D96AA4"/>
    <w:rsid w:val="00D96D02"/>
    <w:rsid w:val="00D96D99"/>
    <w:rsid w:val="00DA2B32"/>
    <w:rsid w:val="00DB3724"/>
    <w:rsid w:val="00DB3A70"/>
    <w:rsid w:val="00DB6ABE"/>
    <w:rsid w:val="00DC05F8"/>
    <w:rsid w:val="00DC7291"/>
    <w:rsid w:val="00DD18BF"/>
    <w:rsid w:val="00DD311C"/>
    <w:rsid w:val="00DD72B3"/>
    <w:rsid w:val="00DE05DC"/>
    <w:rsid w:val="00DE1690"/>
    <w:rsid w:val="00DE4502"/>
    <w:rsid w:val="00DE51BE"/>
    <w:rsid w:val="00DE593F"/>
    <w:rsid w:val="00DF31A1"/>
    <w:rsid w:val="00DF545B"/>
    <w:rsid w:val="00E00223"/>
    <w:rsid w:val="00E06040"/>
    <w:rsid w:val="00E07A59"/>
    <w:rsid w:val="00E11EEC"/>
    <w:rsid w:val="00E17752"/>
    <w:rsid w:val="00E22817"/>
    <w:rsid w:val="00E31DDB"/>
    <w:rsid w:val="00E337F5"/>
    <w:rsid w:val="00E370FA"/>
    <w:rsid w:val="00E4099D"/>
    <w:rsid w:val="00E42BB0"/>
    <w:rsid w:val="00E4524E"/>
    <w:rsid w:val="00E53724"/>
    <w:rsid w:val="00E54797"/>
    <w:rsid w:val="00E572A1"/>
    <w:rsid w:val="00E574DF"/>
    <w:rsid w:val="00E61EDC"/>
    <w:rsid w:val="00E64720"/>
    <w:rsid w:val="00E658F8"/>
    <w:rsid w:val="00E73AC9"/>
    <w:rsid w:val="00E745F2"/>
    <w:rsid w:val="00E81EFC"/>
    <w:rsid w:val="00E82640"/>
    <w:rsid w:val="00E8284B"/>
    <w:rsid w:val="00E85754"/>
    <w:rsid w:val="00E87243"/>
    <w:rsid w:val="00E92606"/>
    <w:rsid w:val="00E92630"/>
    <w:rsid w:val="00EA169A"/>
    <w:rsid w:val="00EA3FAE"/>
    <w:rsid w:val="00EA5E80"/>
    <w:rsid w:val="00EA70C5"/>
    <w:rsid w:val="00EB0241"/>
    <w:rsid w:val="00EB14AE"/>
    <w:rsid w:val="00EB4B2E"/>
    <w:rsid w:val="00EB5374"/>
    <w:rsid w:val="00EB74E0"/>
    <w:rsid w:val="00EC09EF"/>
    <w:rsid w:val="00EC1737"/>
    <w:rsid w:val="00EC44FC"/>
    <w:rsid w:val="00EC543F"/>
    <w:rsid w:val="00EC5800"/>
    <w:rsid w:val="00EC6390"/>
    <w:rsid w:val="00EC6FE2"/>
    <w:rsid w:val="00ED1DC7"/>
    <w:rsid w:val="00ED445E"/>
    <w:rsid w:val="00EE0772"/>
    <w:rsid w:val="00EE1FF4"/>
    <w:rsid w:val="00EE40AC"/>
    <w:rsid w:val="00EE507C"/>
    <w:rsid w:val="00EE64CB"/>
    <w:rsid w:val="00EE6823"/>
    <w:rsid w:val="00EE6D74"/>
    <w:rsid w:val="00EF30A2"/>
    <w:rsid w:val="00EF5527"/>
    <w:rsid w:val="00EF76F9"/>
    <w:rsid w:val="00F01FE4"/>
    <w:rsid w:val="00F0436F"/>
    <w:rsid w:val="00F07DA8"/>
    <w:rsid w:val="00F123AB"/>
    <w:rsid w:val="00F17AA3"/>
    <w:rsid w:val="00F22499"/>
    <w:rsid w:val="00F30EAD"/>
    <w:rsid w:val="00F32E05"/>
    <w:rsid w:val="00F35143"/>
    <w:rsid w:val="00F36B59"/>
    <w:rsid w:val="00F37F65"/>
    <w:rsid w:val="00F4100B"/>
    <w:rsid w:val="00F46BAC"/>
    <w:rsid w:val="00F553BF"/>
    <w:rsid w:val="00F65C10"/>
    <w:rsid w:val="00F7584F"/>
    <w:rsid w:val="00F76776"/>
    <w:rsid w:val="00F803B8"/>
    <w:rsid w:val="00F8280D"/>
    <w:rsid w:val="00F83A2B"/>
    <w:rsid w:val="00F84776"/>
    <w:rsid w:val="00F84D84"/>
    <w:rsid w:val="00F856C9"/>
    <w:rsid w:val="00F871AA"/>
    <w:rsid w:val="00F87F29"/>
    <w:rsid w:val="00F932D4"/>
    <w:rsid w:val="00F9362A"/>
    <w:rsid w:val="00F94E0F"/>
    <w:rsid w:val="00F97783"/>
    <w:rsid w:val="00FA1C33"/>
    <w:rsid w:val="00FB7B1B"/>
    <w:rsid w:val="00FB7D37"/>
    <w:rsid w:val="00FC307B"/>
    <w:rsid w:val="00FC7FBC"/>
    <w:rsid w:val="00FD39A6"/>
    <w:rsid w:val="00FE1114"/>
    <w:rsid w:val="00FE1253"/>
    <w:rsid w:val="00FF1D76"/>
    <w:rsid w:val="00FF4E9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3B9F2"/>
  <w15:chartTrackingRefBased/>
  <w15:docId w15:val="{8793B4B6-A52B-4E53-A0AB-631EDD23D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7E95"/>
  </w:style>
  <w:style w:type="paragraph" w:styleId="Ttulo1">
    <w:name w:val="heading 1"/>
    <w:basedOn w:val="Normal"/>
    <w:next w:val="Normal"/>
    <w:link w:val="Ttulo1Car"/>
    <w:uiPriority w:val="9"/>
    <w:qFormat/>
    <w:rsid w:val="00A16543"/>
    <w:pPr>
      <w:keepNext/>
      <w:keepLines/>
      <w:spacing w:before="240" w:after="0"/>
      <w:outlineLvl w:val="0"/>
    </w:pPr>
    <w:rPr>
      <w:rFonts w:eastAsiaTheme="majorEastAsia" w:cstheme="majorBidi"/>
      <w:b/>
      <w:szCs w:val="32"/>
      <w:u w:val="single"/>
    </w:rPr>
  </w:style>
  <w:style w:type="paragraph" w:styleId="Ttulo2">
    <w:name w:val="heading 2"/>
    <w:basedOn w:val="Normal"/>
    <w:next w:val="Normal"/>
    <w:link w:val="Ttulo2Car"/>
    <w:uiPriority w:val="9"/>
    <w:unhideWhenUsed/>
    <w:qFormat/>
    <w:rsid w:val="00A16543"/>
    <w:pPr>
      <w:keepNext/>
      <w:keepLines/>
      <w:spacing w:before="40" w:after="0"/>
      <w:outlineLvl w:val="1"/>
    </w:pPr>
    <w:rPr>
      <w:rFonts w:eastAsiaTheme="majorEastAsia" w:cstheme="majorBidi"/>
      <w:b/>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4663F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663F2"/>
    <w:rPr>
      <w:sz w:val="20"/>
      <w:szCs w:val="20"/>
    </w:rPr>
  </w:style>
  <w:style w:type="character" w:styleId="Refdenotaalpie">
    <w:name w:val="footnote reference"/>
    <w:basedOn w:val="Fuentedeprrafopredeter"/>
    <w:uiPriority w:val="99"/>
    <w:semiHidden/>
    <w:unhideWhenUsed/>
    <w:rsid w:val="004663F2"/>
    <w:rPr>
      <w:vertAlign w:val="superscript"/>
    </w:rPr>
  </w:style>
  <w:style w:type="paragraph" w:styleId="Bibliografa">
    <w:name w:val="Bibliography"/>
    <w:basedOn w:val="Normal"/>
    <w:next w:val="Normal"/>
    <w:uiPriority w:val="37"/>
    <w:unhideWhenUsed/>
    <w:rsid w:val="007338C1"/>
  </w:style>
  <w:style w:type="paragraph" w:styleId="Encabezado">
    <w:name w:val="header"/>
    <w:basedOn w:val="Normal"/>
    <w:link w:val="EncabezadoCar"/>
    <w:uiPriority w:val="99"/>
    <w:unhideWhenUsed/>
    <w:rsid w:val="00E926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2630"/>
  </w:style>
  <w:style w:type="paragraph" w:styleId="Piedepgina">
    <w:name w:val="footer"/>
    <w:basedOn w:val="Normal"/>
    <w:link w:val="PiedepginaCar"/>
    <w:uiPriority w:val="99"/>
    <w:unhideWhenUsed/>
    <w:rsid w:val="00E926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2630"/>
  </w:style>
  <w:style w:type="paragraph" w:styleId="Prrafodelista">
    <w:name w:val="List Paragraph"/>
    <w:basedOn w:val="Normal"/>
    <w:uiPriority w:val="34"/>
    <w:qFormat/>
    <w:rsid w:val="00C37CDC"/>
    <w:pPr>
      <w:ind w:left="720"/>
      <w:contextualSpacing/>
    </w:pPr>
  </w:style>
  <w:style w:type="table" w:styleId="Tablaconcuadrcula">
    <w:name w:val="Table Grid"/>
    <w:basedOn w:val="Tablanormal"/>
    <w:uiPriority w:val="39"/>
    <w:rsid w:val="00B37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54C1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154C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n">
    <w:name w:val="Revision"/>
    <w:hidden/>
    <w:uiPriority w:val="99"/>
    <w:semiHidden/>
    <w:rsid w:val="00FB7B1B"/>
    <w:pPr>
      <w:spacing w:after="0" w:line="240" w:lineRule="auto"/>
    </w:pPr>
  </w:style>
  <w:style w:type="paragraph" w:styleId="Fecha">
    <w:name w:val="Date"/>
    <w:basedOn w:val="Normal"/>
    <w:next w:val="Normal"/>
    <w:link w:val="FechaCar"/>
    <w:uiPriority w:val="99"/>
    <w:semiHidden/>
    <w:unhideWhenUsed/>
    <w:rsid w:val="005C17D9"/>
  </w:style>
  <w:style w:type="character" w:customStyle="1" w:styleId="FechaCar">
    <w:name w:val="Fecha Car"/>
    <w:basedOn w:val="Fuentedeprrafopredeter"/>
    <w:link w:val="Fecha"/>
    <w:uiPriority w:val="99"/>
    <w:semiHidden/>
    <w:rsid w:val="005C17D9"/>
  </w:style>
  <w:style w:type="paragraph" w:customStyle="1" w:styleId="Default">
    <w:name w:val="Default"/>
    <w:rsid w:val="00067F83"/>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anchor-text">
    <w:name w:val="anchor-text"/>
    <w:basedOn w:val="Fuentedeprrafopredeter"/>
    <w:rsid w:val="00387FAA"/>
  </w:style>
  <w:style w:type="paragraph" w:styleId="Descripcin">
    <w:name w:val="caption"/>
    <w:basedOn w:val="Normal"/>
    <w:next w:val="Normal"/>
    <w:uiPriority w:val="35"/>
    <w:unhideWhenUsed/>
    <w:qFormat/>
    <w:rsid w:val="00B33482"/>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1A6475"/>
    <w:rPr>
      <w:sz w:val="16"/>
      <w:szCs w:val="16"/>
    </w:rPr>
  </w:style>
  <w:style w:type="paragraph" w:styleId="Textocomentario">
    <w:name w:val="annotation text"/>
    <w:basedOn w:val="Normal"/>
    <w:link w:val="TextocomentarioCar"/>
    <w:uiPriority w:val="99"/>
    <w:unhideWhenUsed/>
    <w:rsid w:val="001A6475"/>
    <w:pPr>
      <w:spacing w:line="240" w:lineRule="auto"/>
    </w:pPr>
    <w:rPr>
      <w:sz w:val="20"/>
      <w:szCs w:val="20"/>
    </w:rPr>
  </w:style>
  <w:style w:type="character" w:customStyle="1" w:styleId="TextocomentarioCar">
    <w:name w:val="Texto comentario Car"/>
    <w:basedOn w:val="Fuentedeprrafopredeter"/>
    <w:link w:val="Textocomentario"/>
    <w:uiPriority w:val="99"/>
    <w:rsid w:val="001A6475"/>
    <w:rPr>
      <w:sz w:val="20"/>
      <w:szCs w:val="20"/>
    </w:rPr>
  </w:style>
  <w:style w:type="character" w:customStyle="1" w:styleId="Ttulo1Car">
    <w:name w:val="Título 1 Car"/>
    <w:basedOn w:val="Fuentedeprrafopredeter"/>
    <w:link w:val="Ttulo1"/>
    <w:uiPriority w:val="9"/>
    <w:rsid w:val="00A16543"/>
    <w:rPr>
      <w:rFonts w:eastAsiaTheme="majorEastAsia" w:cstheme="majorBidi"/>
      <w:b/>
      <w:szCs w:val="32"/>
      <w:u w:val="single"/>
    </w:rPr>
  </w:style>
  <w:style w:type="character" w:customStyle="1" w:styleId="Ttulo2Car">
    <w:name w:val="Título 2 Car"/>
    <w:basedOn w:val="Fuentedeprrafopredeter"/>
    <w:link w:val="Ttulo2"/>
    <w:uiPriority w:val="9"/>
    <w:rsid w:val="00A16543"/>
    <w:rPr>
      <w:rFonts w:eastAsiaTheme="majorEastAsia" w:cstheme="majorBidi"/>
      <w:b/>
      <w:szCs w:val="26"/>
    </w:rPr>
  </w:style>
  <w:style w:type="paragraph" w:styleId="TtuloTDC">
    <w:name w:val="TOC Heading"/>
    <w:basedOn w:val="Ttulo1"/>
    <w:next w:val="Normal"/>
    <w:uiPriority w:val="39"/>
    <w:unhideWhenUsed/>
    <w:qFormat/>
    <w:rsid w:val="00210D73"/>
    <w:pPr>
      <w:outlineLvl w:val="9"/>
    </w:pPr>
    <w:rPr>
      <w:rFonts w:asciiTheme="majorHAnsi" w:hAnsiTheme="majorHAnsi"/>
      <w:b w:val="0"/>
      <w:color w:val="2F5496" w:themeColor="accent1" w:themeShade="BF"/>
      <w:kern w:val="0"/>
      <w:sz w:val="32"/>
      <w:u w:val="none"/>
      <w14:ligatures w14:val="none"/>
    </w:rPr>
  </w:style>
  <w:style w:type="paragraph" w:styleId="TDC1">
    <w:name w:val="toc 1"/>
    <w:basedOn w:val="Normal"/>
    <w:next w:val="Normal"/>
    <w:autoRedefine/>
    <w:uiPriority w:val="39"/>
    <w:unhideWhenUsed/>
    <w:rsid w:val="00210D73"/>
    <w:pPr>
      <w:spacing w:after="100"/>
    </w:pPr>
  </w:style>
  <w:style w:type="paragraph" w:styleId="TDC2">
    <w:name w:val="toc 2"/>
    <w:basedOn w:val="Normal"/>
    <w:next w:val="Normal"/>
    <w:autoRedefine/>
    <w:uiPriority w:val="39"/>
    <w:unhideWhenUsed/>
    <w:rsid w:val="00210D73"/>
    <w:pPr>
      <w:spacing w:after="100"/>
      <w:ind w:left="220"/>
    </w:pPr>
  </w:style>
  <w:style w:type="character" w:styleId="Hipervnculo">
    <w:name w:val="Hyperlink"/>
    <w:basedOn w:val="Fuentedeprrafopredeter"/>
    <w:uiPriority w:val="99"/>
    <w:unhideWhenUsed/>
    <w:rsid w:val="00210D73"/>
    <w:rPr>
      <w:color w:val="0563C1" w:themeColor="hyperlink"/>
      <w:u w:val="single"/>
    </w:rPr>
  </w:style>
  <w:style w:type="paragraph" w:styleId="Asuntodelcomentario">
    <w:name w:val="annotation subject"/>
    <w:basedOn w:val="Textocomentario"/>
    <w:next w:val="Textocomentario"/>
    <w:link w:val="AsuntodelcomentarioCar"/>
    <w:uiPriority w:val="99"/>
    <w:semiHidden/>
    <w:unhideWhenUsed/>
    <w:rsid w:val="005972D0"/>
    <w:rPr>
      <w:b/>
      <w:bCs/>
    </w:rPr>
  </w:style>
  <w:style w:type="character" w:customStyle="1" w:styleId="AsuntodelcomentarioCar">
    <w:name w:val="Asunto del comentario Car"/>
    <w:basedOn w:val="TextocomentarioCar"/>
    <w:link w:val="Asuntodelcomentario"/>
    <w:uiPriority w:val="99"/>
    <w:semiHidden/>
    <w:rsid w:val="005972D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454">
      <w:bodyDiv w:val="1"/>
      <w:marLeft w:val="0"/>
      <w:marRight w:val="0"/>
      <w:marTop w:val="0"/>
      <w:marBottom w:val="0"/>
      <w:divBdr>
        <w:top w:val="none" w:sz="0" w:space="0" w:color="auto"/>
        <w:left w:val="none" w:sz="0" w:space="0" w:color="auto"/>
        <w:bottom w:val="none" w:sz="0" w:space="0" w:color="auto"/>
        <w:right w:val="none" w:sz="0" w:space="0" w:color="auto"/>
      </w:divBdr>
    </w:div>
    <w:div w:id="160387510">
      <w:bodyDiv w:val="1"/>
      <w:marLeft w:val="0"/>
      <w:marRight w:val="0"/>
      <w:marTop w:val="0"/>
      <w:marBottom w:val="0"/>
      <w:divBdr>
        <w:top w:val="none" w:sz="0" w:space="0" w:color="auto"/>
        <w:left w:val="none" w:sz="0" w:space="0" w:color="auto"/>
        <w:bottom w:val="none" w:sz="0" w:space="0" w:color="auto"/>
        <w:right w:val="none" w:sz="0" w:space="0" w:color="auto"/>
      </w:divBdr>
    </w:div>
    <w:div w:id="372729491">
      <w:bodyDiv w:val="1"/>
      <w:marLeft w:val="0"/>
      <w:marRight w:val="0"/>
      <w:marTop w:val="0"/>
      <w:marBottom w:val="0"/>
      <w:divBdr>
        <w:top w:val="none" w:sz="0" w:space="0" w:color="auto"/>
        <w:left w:val="none" w:sz="0" w:space="0" w:color="auto"/>
        <w:bottom w:val="none" w:sz="0" w:space="0" w:color="auto"/>
        <w:right w:val="none" w:sz="0" w:space="0" w:color="auto"/>
      </w:divBdr>
    </w:div>
    <w:div w:id="488524338">
      <w:bodyDiv w:val="1"/>
      <w:marLeft w:val="0"/>
      <w:marRight w:val="0"/>
      <w:marTop w:val="0"/>
      <w:marBottom w:val="0"/>
      <w:divBdr>
        <w:top w:val="none" w:sz="0" w:space="0" w:color="auto"/>
        <w:left w:val="none" w:sz="0" w:space="0" w:color="auto"/>
        <w:bottom w:val="none" w:sz="0" w:space="0" w:color="auto"/>
        <w:right w:val="none" w:sz="0" w:space="0" w:color="auto"/>
      </w:divBdr>
    </w:div>
    <w:div w:id="642538208">
      <w:bodyDiv w:val="1"/>
      <w:marLeft w:val="0"/>
      <w:marRight w:val="0"/>
      <w:marTop w:val="0"/>
      <w:marBottom w:val="0"/>
      <w:divBdr>
        <w:top w:val="none" w:sz="0" w:space="0" w:color="auto"/>
        <w:left w:val="none" w:sz="0" w:space="0" w:color="auto"/>
        <w:bottom w:val="none" w:sz="0" w:space="0" w:color="auto"/>
        <w:right w:val="none" w:sz="0" w:space="0" w:color="auto"/>
      </w:divBdr>
    </w:div>
    <w:div w:id="802230201">
      <w:bodyDiv w:val="1"/>
      <w:marLeft w:val="0"/>
      <w:marRight w:val="0"/>
      <w:marTop w:val="0"/>
      <w:marBottom w:val="0"/>
      <w:divBdr>
        <w:top w:val="none" w:sz="0" w:space="0" w:color="auto"/>
        <w:left w:val="none" w:sz="0" w:space="0" w:color="auto"/>
        <w:bottom w:val="none" w:sz="0" w:space="0" w:color="auto"/>
        <w:right w:val="none" w:sz="0" w:space="0" w:color="auto"/>
      </w:divBdr>
    </w:div>
    <w:div w:id="812059931">
      <w:bodyDiv w:val="1"/>
      <w:marLeft w:val="0"/>
      <w:marRight w:val="0"/>
      <w:marTop w:val="0"/>
      <w:marBottom w:val="0"/>
      <w:divBdr>
        <w:top w:val="none" w:sz="0" w:space="0" w:color="auto"/>
        <w:left w:val="none" w:sz="0" w:space="0" w:color="auto"/>
        <w:bottom w:val="none" w:sz="0" w:space="0" w:color="auto"/>
        <w:right w:val="none" w:sz="0" w:space="0" w:color="auto"/>
      </w:divBdr>
    </w:div>
    <w:div w:id="847905407">
      <w:bodyDiv w:val="1"/>
      <w:marLeft w:val="0"/>
      <w:marRight w:val="0"/>
      <w:marTop w:val="0"/>
      <w:marBottom w:val="0"/>
      <w:divBdr>
        <w:top w:val="none" w:sz="0" w:space="0" w:color="auto"/>
        <w:left w:val="none" w:sz="0" w:space="0" w:color="auto"/>
        <w:bottom w:val="none" w:sz="0" w:space="0" w:color="auto"/>
        <w:right w:val="none" w:sz="0" w:space="0" w:color="auto"/>
      </w:divBdr>
    </w:div>
    <w:div w:id="871188157">
      <w:bodyDiv w:val="1"/>
      <w:marLeft w:val="0"/>
      <w:marRight w:val="0"/>
      <w:marTop w:val="0"/>
      <w:marBottom w:val="0"/>
      <w:divBdr>
        <w:top w:val="none" w:sz="0" w:space="0" w:color="auto"/>
        <w:left w:val="none" w:sz="0" w:space="0" w:color="auto"/>
        <w:bottom w:val="none" w:sz="0" w:space="0" w:color="auto"/>
        <w:right w:val="none" w:sz="0" w:space="0" w:color="auto"/>
      </w:divBdr>
    </w:div>
    <w:div w:id="901645531">
      <w:bodyDiv w:val="1"/>
      <w:marLeft w:val="0"/>
      <w:marRight w:val="0"/>
      <w:marTop w:val="0"/>
      <w:marBottom w:val="0"/>
      <w:divBdr>
        <w:top w:val="none" w:sz="0" w:space="0" w:color="auto"/>
        <w:left w:val="none" w:sz="0" w:space="0" w:color="auto"/>
        <w:bottom w:val="none" w:sz="0" w:space="0" w:color="auto"/>
        <w:right w:val="none" w:sz="0" w:space="0" w:color="auto"/>
      </w:divBdr>
    </w:div>
    <w:div w:id="1001815070">
      <w:bodyDiv w:val="1"/>
      <w:marLeft w:val="0"/>
      <w:marRight w:val="0"/>
      <w:marTop w:val="0"/>
      <w:marBottom w:val="0"/>
      <w:divBdr>
        <w:top w:val="none" w:sz="0" w:space="0" w:color="auto"/>
        <w:left w:val="none" w:sz="0" w:space="0" w:color="auto"/>
        <w:bottom w:val="none" w:sz="0" w:space="0" w:color="auto"/>
        <w:right w:val="none" w:sz="0" w:space="0" w:color="auto"/>
      </w:divBdr>
    </w:div>
    <w:div w:id="1011031819">
      <w:bodyDiv w:val="1"/>
      <w:marLeft w:val="0"/>
      <w:marRight w:val="0"/>
      <w:marTop w:val="0"/>
      <w:marBottom w:val="0"/>
      <w:divBdr>
        <w:top w:val="none" w:sz="0" w:space="0" w:color="auto"/>
        <w:left w:val="none" w:sz="0" w:space="0" w:color="auto"/>
        <w:bottom w:val="none" w:sz="0" w:space="0" w:color="auto"/>
        <w:right w:val="none" w:sz="0" w:space="0" w:color="auto"/>
      </w:divBdr>
    </w:div>
    <w:div w:id="1137406687">
      <w:bodyDiv w:val="1"/>
      <w:marLeft w:val="0"/>
      <w:marRight w:val="0"/>
      <w:marTop w:val="0"/>
      <w:marBottom w:val="0"/>
      <w:divBdr>
        <w:top w:val="none" w:sz="0" w:space="0" w:color="auto"/>
        <w:left w:val="none" w:sz="0" w:space="0" w:color="auto"/>
        <w:bottom w:val="none" w:sz="0" w:space="0" w:color="auto"/>
        <w:right w:val="none" w:sz="0" w:space="0" w:color="auto"/>
      </w:divBdr>
    </w:div>
    <w:div w:id="1233008171">
      <w:bodyDiv w:val="1"/>
      <w:marLeft w:val="0"/>
      <w:marRight w:val="0"/>
      <w:marTop w:val="0"/>
      <w:marBottom w:val="0"/>
      <w:divBdr>
        <w:top w:val="none" w:sz="0" w:space="0" w:color="auto"/>
        <w:left w:val="none" w:sz="0" w:space="0" w:color="auto"/>
        <w:bottom w:val="none" w:sz="0" w:space="0" w:color="auto"/>
        <w:right w:val="none" w:sz="0" w:space="0" w:color="auto"/>
      </w:divBdr>
    </w:div>
    <w:div w:id="1253271266">
      <w:bodyDiv w:val="1"/>
      <w:marLeft w:val="0"/>
      <w:marRight w:val="0"/>
      <w:marTop w:val="0"/>
      <w:marBottom w:val="0"/>
      <w:divBdr>
        <w:top w:val="none" w:sz="0" w:space="0" w:color="auto"/>
        <w:left w:val="none" w:sz="0" w:space="0" w:color="auto"/>
        <w:bottom w:val="none" w:sz="0" w:space="0" w:color="auto"/>
        <w:right w:val="none" w:sz="0" w:space="0" w:color="auto"/>
      </w:divBdr>
    </w:div>
    <w:div w:id="1290865943">
      <w:bodyDiv w:val="1"/>
      <w:marLeft w:val="0"/>
      <w:marRight w:val="0"/>
      <w:marTop w:val="0"/>
      <w:marBottom w:val="0"/>
      <w:divBdr>
        <w:top w:val="none" w:sz="0" w:space="0" w:color="auto"/>
        <w:left w:val="none" w:sz="0" w:space="0" w:color="auto"/>
        <w:bottom w:val="none" w:sz="0" w:space="0" w:color="auto"/>
        <w:right w:val="none" w:sz="0" w:space="0" w:color="auto"/>
      </w:divBdr>
    </w:div>
    <w:div w:id="1392994190">
      <w:bodyDiv w:val="1"/>
      <w:marLeft w:val="0"/>
      <w:marRight w:val="0"/>
      <w:marTop w:val="0"/>
      <w:marBottom w:val="0"/>
      <w:divBdr>
        <w:top w:val="none" w:sz="0" w:space="0" w:color="auto"/>
        <w:left w:val="none" w:sz="0" w:space="0" w:color="auto"/>
        <w:bottom w:val="none" w:sz="0" w:space="0" w:color="auto"/>
        <w:right w:val="none" w:sz="0" w:space="0" w:color="auto"/>
      </w:divBdr>
    </w:div>
    <w:div w:id="1578713171">
      <w:bodyDiv w:val="1"/>
      <w:marLeft w:val="0"/>
      <w:marRight w:val="0"/>
      <w:marTop w:val="0"/>
      <w:marBottom w:val="0"/>
      <w:divBdr>
        <w:top w:val="none" w:sz="0" w:space="0" w:color="auto"/>
        <w:left w:val="none" w:sz="0" w:space="0" w:color="auto"/>
        <w:bottom w:val="none" w:sz="0" w:space="0" w:color="auto"/>
        <w:right w:val="none" w:sz="0" w:space="0" w:color="auto"/>
      </w:divBdr>
    </w:div>
    <w:div w:id="1725134149">
      <w:bodyDiv w:val="1"/>
      <w:marLeft w:val="0"/>
      <w:marRight w:val="0"/>
      <w:marTop w:val="0"/>
      <w:marBottom w:val="0"/>
      <w:divBdr>
        <w:top w:val="none" w:sz="0" w:space="0" w:color="auto"/>
        <w:left w:val="none" w:sz="0" w:space="0" w:color="auto"/>
        <w:bottom w:val="none" w:sz="0" w:space="0" w:color="auto"/>
        <w:right w:val="none" w:sz="0" w:space="0" w:color="auto"/>
      </w:divBdr>
    </w:div>
    <w:div w:id="2044592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CF6F8-82E6-499B-A596-2F5F7EC8B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37972</Words>
  <Characters>208850</Characters>
  <Application>Microsoft Office Word</Application>
  <DocSecurity>0</DocSecurity>
  <Lines>1740</Lines>
  <Paragraphs>492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GARCIA-BERRO NAVARRO</dc:creator>
  <cp:keywords/>
  <dc:description/>
  <cp:lastModifiedBy>IGNACIO GARCIA-BERRO NAVARRO</cp:lastModifiedBy>
  <cp:revision>20</cp:revision>
  <dcterms:created xsi:type="dcterms:W3CDTF">2024-01-10T17:51:00Z</dcterms:created>
  <dcterms:modified xsi:type="dcterms:W3CDTF">2024-01-12T02:15:00Z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id="AWTZHZOK"/&gt;&lt;style id="http://www.zotero.org/styles/chicago-author-date" locale="es-ES" hasBibliography="1" bibliographyStyleHasBeenSet="1"/&gt;&lt;prefs&gt;&lt;pref name="fieldType" value="Field"/&gt;&lt;/prefs&gt;&lt;/</vt:lpwstr>
  </property>
  <property fmtid="{D5CDD505-2E9C-101B-9397-08002B2CF9AE}" pid="3" name="ZOTERO_PREF_2">
    <vt:lpwstr>data&gt;</vt:lpwstr>
  </property>
</Properties>
</file>